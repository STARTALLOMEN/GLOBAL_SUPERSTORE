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B6E57" w14:textId="0405C8EA" w:rsidR="00A277B7" w:rsidRPr="001F2327" w:rsidRDefault="00CD3246">
      <w:pPr>
        <w:pStyle w:val="Heading1"/>
        <w:spacing w:before="72"/>
        <w:ind w:left="2386" w:right="2377" w:firstLine="0"/>
        <w:jc w:val="center"/>
        <w:rPr>
          <w:rFonts w:cs="Times New Roman"/>
        </w:rPr>
      </w:pPr>
      <w:r w:rsidRPr="006A5C0B">
        <w:rPr>
          <w:noProof/>
          <w:szCs w:val="26"/>
        </w:rPr>
        <w:drawing>
          <wp:anchor distT="0" distB="0" distL="0" distR="0" simplePos="0" relativeHeight="251750400" behindDoc="1" locked="0" layoutInCell="1" hidden="0" allowOverlap="1" wp14:anchorId="55596DDA" wp14:editId="11080287">
            <wp:simplePos x="0" y="0"/>
            <wp:positionH relativeFrom="margin">
              <wp:posOffset>273880</wp:posOffset>
            </wp:positionH>
            <wp:positionV relativeFrom="margin">
              <wp:posOffset>-706755</wp:posOffset>
            </wp:positionV>
            <wp:extent cx="6249035" cy="9296400"/>
            <wp:effectExtent l="0" t="0" r="0" b="0"/>
            <wp:wrapNone/>
            <wp:docPr id="93" name="image21.png" descr="A black background with blue and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21.png" descr="A black background with blue and black bord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929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</w:rPr>
        <w:t>ĐẠI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HỌC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QUỐC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GIA TP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5"/>
        </w:rPr>
        <w:t>HCM</w:t>
      </w:r>
    </w:p>
    <w:p w14:paraId="6774DED6" w14:textId="744217C0" w:rsidR="00A277B7" w:rsidRPr="001F2327" w:rsidRDefault="005A17A1">
      <w:pPr>
        <w:pStyle w:val="BodyText"/>
        <w:spacing w:before="165"/>
        <w:ind w:left="2380" w:right="2377"/>
        <w:jc w:val="center"/>
        <w:rPr>
          <w:rFonts w:cs="Times New Roman"/>
        </w:rPr>
      </w:pPr>
      <w:r w:rsidRPr="001F2327">
        <w:rPr>
          <w:rFonts w:cs="Times New Roman"/>
        </w:rPr>
        <w:t>TRƯỜNG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ĐẠI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HỌC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CÔNG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NGHỆ THÔNG </w:t>
      </w:r>
      <w:r w:rsidRPr="001F2327">
        <w:rPr>
          <w:rFonts w:cs="Times New Roman"/>
          <w:spacing w:val="-5"/>
        </w:rPr>
        <w:t>TIN</w:t>
      </w:r>
    </w:p>
    <w:p w14:paraId="0995B2C7" w14:textId="1032E143" w:rsidR="00A277B7" w:rsidRPr="001F2327" w:rsidRDefault="005A17A1">
      <w:pPr>
        <w:spacing w:before="161"/>
        <w:ind w:left="2380" w:right="2377"/>
        <w:jc w:val="center"/>
        <w:rPr>
          <w:rFonts w:cs="Times New Roman"/>
          <w:sz w:val="24"/>
        </w:rPr>
      </w:pPr>
      <w:r w:rsidRPr="001F2327">
        <w:rPr>
          <w:rFonts w:cs="Times New Roman"/>
          <w:spacing w:val="-5"/>
          <w:sz w:val="24"/>
        </w:rPr>
        <w:t>□&amp;□</w:t>
      </w:r>
    </w:p>
    <w:p w14:paraId="4EF83982" w14:textId="7357A299" w:rsidR="00A277B7" w:rsidRPr="001F2327" w:rsidRDefault="005A17A1">
      <w:pPr>
        <w:pStyle w:val="BodyText"/>
        <w:spacing w:before="139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66080" behindDoc="1" locked="0" layoutInCell="1" allowOverlap="1" wp14:anchorId="26396011" wp14:editId="299640A0">
            <wp:simplePos x="0" y="0"/>
            <wp:positionH relativeFrom="page">
              <wp:posOffset>2830629</wp:posOffset>
            </wp:positionH>
            <wp:positionV relativeFrom="paragraph">
              <wp:posOffset>252591</wp:posOffset>
            </wp:positionV>
            <wp:extent cx="2089750" cy="1690687"/>
            <wp:effectExtent l="0" t="0" r="0" b="0"/>
            <wp:wrapTopAndBottom/>
            <wp:docPr id="1" name="Image 1" descr="Logo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  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750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3196E" w14:textId="320BF9C3" w:rsidR="00A277B7" w:rsidRPr="001F2327" w:rsidRDefault="00A277B7">
      <w:pPr>
        <w:pStyle w:val="BodyText"/>
        <w:spacing w:before="79"/>
        <w:ind w:left="0"/>
        <w:rPr>
          <w:rFonts w:cs="Times New Roman"/>
        </w:rPr>
      </w:pPr>
    </w:p>
    <w:p w14:paraId="0EB34557" w14:textId="77777777" w:rsidR="00A277B7" w:rsidRPr="001F2327" w:rsidRDefault="005A17A1">
      <w:pPr>
        <w:ind w:left="2359" w:right="2377"/>
        <w:jc w:val="center"/>
        <w:rPr>
          <w:rFonts w:cs="Times New Roman"/>
          <w:b/>
          <w:sz w:val="32"/>
        </w:rPr>
      </w:pPr>
      <w:r w:rsidRPr="001F2327">
        <w:rPr>
          <w:rFonts w:cs="Times New Roman"/>
          <w:b/>
          <w:sz w:val="32"/>
        </w:rPr>
        <w:t xml:space="preserve">Báo </w:t>
      </w:r>
      <w:proofErr w:type="spellStart"/>
      <w:r w:rsidRPr="001F2327">
        <w:rPr>
          <w:rFonts w:cs="Times New Roman"/>
          <w:b/>
          <w:sz w:val="32"/>
        </w:rPr>
        <w:t>cáo</w:t>
      </w:r>
      <w:proofErr w:type="spellEnd"/>
      <w:r w:rsidRPr="001F2327">
        <w:rPr>
          <w:rFonts w:cs="Times New Roman"/>
          <w:b/>
          <w:spacing w:val="-5"/>
          <w:sz w:val="32"/>
        </w:rPr>
        <w:t xml:space="preserve"> </w:t>
      </w:r>
      <w:proofErr w:type="spellStart"/>
      <w:r w:rsidRPr="001F2327">
        <w:rPr>
          <w:rFonts w:cs="Times New Roman"/>
          <w:b/>
          <w:sz w:val="32"/>
        </w:rPr>
        <w:t>đồ</w:t>
      </w:r>
      <w:proofErr w:type="spellEnd"/>
      <w:r w:rsidRPr="001F2327">
        <w:rPr>
          <w:rFonts w:cs="Times New Roman"/>
          <w:b/>
          <w:spacing w:val="-4"/>
          <w:sz w:val="32"/>
        </w:rPr>
        <w:t xml:space="preserve"> </w:t>
      </w:r>
      <w:proofErr w:type="spellStart"/>
      <w:r w:rsidRPr="001F2327">
        <w:rPr>
          <w:rFonts w:cs="Times New Roman"/>
          <w:b/>
          <w:spacing w:val="-5"/>
          <w:sz w:val="32"/>
        </w:rPr>
        <w:t>án</w:t>
      </w:r>
      <w:proofErr w:type="spellEnd"/>
    </w:p>
    <w:p w14:paraId="0E77CCD0" w14:textId="4202D4FC" w:rsidR="00A277B7" w:rsidRPr="001F2327" w:rsidRDefault="005A17A1">
      <w:pPr>
        <w:spacing w:before="172"/>
        <w:ind w:left="2342" w:right="2377"/>
        <w:jc w:val="center"/>
        <w:rPr>
          <w:rFonts w:cs="Times New Roman"/>
          <w:b/>
          <w:sz w:val="28"/>
        </w:rPr>
      </w:pPr>
      <w:r w:rsidRPr="001F2327">
        <w:rPr>
          <w:rFonts w:cs="Times New Roman"/>
          <w:b/>
          <w:sz w:val="28"/>
        </w:rPr>
        <w:t>Môn</w:t>
      </w:r>
      <w:r w:rsidRPr="001F2327">
        <w:rPr>
          <w:rFonts w:cs="Times New Roman"/>
          <w:b/>
          <w:spacing w:val="-5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học</w:t>
      </w:r>
      <w:proofErr w:type="spellEnd"/>
      <w:r w:rsidRPr="001F2327">
        <w:rPr>
          <w:rFonts w:cs="Times New Roman"/>
          <w:b/>
          <w:sz w:val="28"/>
        </w:rPr>
        <w:t>:</w:t>
      </w:r>
      <w:r w:rsidRPr="001F2327">
        <w:rPr>
          <w:rFonts w:cs="Times New Roman"/>
          <w:b/>
          <w:spacing w:val="-5"/>
          <w:sz w:val="28"/>
        </w:rPr>
        <w:t xml:space="preserve"> </w:t>
      </w:r>
      <w:r w:rsidRPr="001F2327">
        <w:rPr>
          <w:rFonts w:cs="Times New Roman"/>
          <w:b/>
          <w:sz w:val="28"/>
        </w:rPr>
        <w:t>Kho</w:t>
      </w:r>
      <w:r w:rsidRPr="001F2327">
        <w:rPr>
          <w:rFonts w:cs="Times New Roman"/>
          <w:b/>
          <w:spacing w:val="-4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dữ</w:t>
      </w:r>
      <w:proofErr w:type="spellEnd"/>
      <w:r w:rsidRPr="001F2327">
        <w:rPr>
          <w:rFonts w:cs="Times New Roman"/>
          <w:b/>
          <w:spacing w:val="-3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liệu</w:t>
      </w:r>
      <w:proofErr w:type="spellEnd"/>
      <w:r w:rsidRPr="001F2327">
        <w:rPr>
          <w:rFonts w:cs="Times New Roman"/>
          <w:b/>
          <w:spacing w:val="-2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và</w:t>
      </w:r>
      <w:proofErr w:type="spellEnd"/>
      <w:r w:rsidRPr="001F2327">
        <w:rPr>
          <w:rFonts w:cs="Times New Roman"/>
          <w:b/>
          <w:spacing w:val="-4"/>
          <w:sz w:val="28"/>
        </w:rPr>
        <w:t xml:space="preserve"> OLAP</w:t>
      </w:r>
    </w:p>
    <w:p w14:paraId="24F8EF80" w14:textId="08C74316" w:rsidR="00A277B7" w:rsidRPr="001F2327" w:rsidRDefault="00A277B7">
      <w:pPr>
        <w:pStyle w:val="BodyText"/>
        <w:ind w:left="0"/>
        <w:rPr>
          <w:rFonts w:cs="Times New Roman"/>
          <w:b/>
          <w:sz w:val="28"/>
        </w:rPr>
      </w:pPr>
    </w:p>
    <w:p w14:paraId="7D08D438" w14:textId="77777777" w:rsidR="00A277B7" w:rsidRPr="001F2327" w:rsidRDefault="00A277B7">
      <w:pPr>
        <w:pStyle w:val="BodyText"/>
        <w:spacing w:before="9"/>
        <w:ind w:left="0"/>
        <w:rPr>
          <w:rFonts w:cs="Times New Roman"/>
          <w:b/>
          <w:sz w:val="28"/>
        </w:rPr>
      </w:pPr>
    </w:p>
    <w:p w14:paraId="56C25690" w14:textId="09B1AEF1" w:rsidR="00A277B7" w:rsidRPr="001F2327" w:rsidRDefault="005A17A1" w:rsidP="00B22FD7">
      <w:pPr>
        <w:ind w:left="1890" w:right="1860"/>
        <w:jc w:val="center"/>
        <w:rPr>
          <w:rFonts w:cs="Times New Roman"/>
          <w:b/>
          <w:sz w:val="28"/>
        </w:rPr>
      </w:pPr>
      <w:proofErr w:type="spellStart"/>
      <w:r w:rsidRPr="001F2327">
        <w:rPr>
          <w:rFonts w:cs="Times New Roman"/>
          <w:sz w:val="28"/>
        </w:rPr>
        <w:t>Giảng</w:t>
      </w:r>
      <w:proofErr w:type="spellEnd"/>
      <w:r w:rsidRPr="001F2327">
        <w:rPr>
          <w:rFonts w:cs="Times New Roman"/>
          <w:spacing w:val="-5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viên</w:t>
      </w:r>
      <w:proofErr w:type="spellEnd"/>
      <w:r w:rsidRPr="001F2327">
        <w:rPr>
          <w:rFonts w:cs="Times New Roman"/>
          <w:spacing w:val="-7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hướng</w:t>
      </w:r>
      <w:proofErr w:type="spellEnd"/>
      <w:r w:rsidRPr="001F2327">
        <w:rPr>
          <w:rFonts w:cs="Times New Roman"/>
          <w:spacing w:val="-4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dẫn</w:t>
      </w:r>
      <w:proofErr w:type="spellEnd"/>
      <w:r w:rsidRPr="001F2327">
        <w:rPr>
          <w:rFonts w:cs="Times New Roman"/>
          <w:sz w:val="28"/>
        </w:rPr>
        <w:t>:</w:t>
      </w:r>
      <w:r w:rsidR="00B22FD7" w:rsidRPr="001F2327">
        <w:rPr>
          <w:rFonts w:cs="Times New Roman"/>
          <w:b/>
          <w:spacing w:val="-7"/>
          <w:sz w:val="28"/>
          <w:lang w:val="vi-VN"/>
        </w:rPr>
        <w:t xml:space="preserve"> Nguyễn</w:t>
      </w:r>
      <w:r w:rsidRPr="001F2327">
        <w:rPr>
          <w:rFonts w:cs="Times New Roman"/>
          <w:b/>
          <w:spacing w:val="-7"/>
          <w:sz w:val="28"/>
          <w:lang w:val="vi-VN"/>
        </w:rPr>
        <w:t xml:space="preserve"> Thị </w:t>
      </w:r>
      <w:r w:rsidR="00B669B6" w:rsidRPr="001F2327">
        <w:rPr>
          <w:rFonts w:cs="Times New Roman"/>
          <w:b/>
          <w:spacing w:val="-7"/>
          <w:sz w:val="28"/>
          <w:lang w:val="vi-VN"/>
        </w:rPr>
        <w:t>Kim</w:t>
      </w:r>
      <w:r w:rsidRPr="001F2327">
        <w:rPr>
          <w:rFonts w:cs="Times New Roman"/>
          <w:b/>
          <w:spacing w:val="-7"/>
          <w:sz w:val="28"/>
          <w:lang w:val="vi-VN"/>
        </w:rPr>
        <w:t xml:space="preserve"> Phụng</w:t>
      </w:r>
    </w:p>
    <w:p w14:paraId="787FB3A4" w14:textId="6B08D55D" w:rsidR="00A277B7" w:rsidRPr="001F2327" w:rsidRDefault="005A17A1">
      <w:pPr>
        <w:spacing w:before="166" w:line="684" w:lineRule="auto"/>
        <w:ind w:left="2339" w:right="2377"/>
        <w:jc w:val="center"/>
        <w:rPr>
          <w:rFonts w:cs="Times New Roman"/>
          <w:sz w:val="28"/>
        </w:rPr>
      </w:pPr>
      <w:proofErr w:type="spellStart"/>
      <w:r w:rsidRPr="001F2327">
        <w:rPr>
          <w:rFonts w:cs="Times New Roman"/>
          <w:sz w:val="28"/>
        </w:rPr>
        <w:t>Lớp</w:t>
      </w:r>
      <w:proofErr w:type="spellEnd"/>
      <w:r w:rsidRPr="001F2327">
        <w:rPr>
          <w:rFonts w:cs="Times New Roman"/>
          <w:sz w:val="28"/>
        </w:rPr>
        <w:t>:</w:t>
      </w:r>
      <w:r w:rsidRPr="001F2327">
        <w:rPr>
          <w:rFonts w:cs="Times New Roman"/>
          <w:spacing w:val="-7"/>
          <w:sz w:val="28"/>
        </w:rPr>
        <w:t xml:space="preserve"> </w:t>
      </w:r>
      <w:r w:rsidRPr="001F2327">
        <w:rPr>
          <w:rFonts w:cs="Times New Roman"/>
          <w:sz w:val="28"/>
        </w:rPr>
        <w:t>Kho</w:t>
      </w:r>
      <w:r w:rsidRPr="001F2327">
        <w:rPr>
          <w:rFonts w:cs="Times New Roman"/>
          <w:spacing w:val="-6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dữ</w:t>
      </w:r>
      <w:proofErr w:type="spellEnd"/>
      <w:r w:rsidRPr="001F2327">
        <w:rPr>
          <w:rFonts w:cs="Times New Roman"/>
          <w:spacing w:val="-6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liệu</w:t>
      </w:r>
      <w:proofErr w:type="spellEnd"/>
      <w:r w:rsidRPr="001F2327">
        <w:rPr>
          <w:rFonts w:cs="Times New Roman"/>
          <w:spacing w:val="-6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và</w:t>
      </w:r>
      <w:proofErr w:type="spellEnd"/>
      <w:r w:rsidRPr="001F2327">
        <w:rPr>
          <w:rFonts w:cs="Times New Roman"/>
          <w:spacing w:val="-8"/>
          <w:sz w:val="28"/>
        </w:rPr>
        <w:t xml:space="preserve"> </w:t>
      </w:r>
      <w:r w:rsidRPr="001F2327">
        <w:rPr>
          <w:rFonts w:cs="Times New Roman"/>
          <w:sz w:val="28"/>
        </w:rPr>
        <w:t>OLAP</w:t>
      </w:r>
      <w:r w:rsidRPr="001F2327">
        <w:rPr>
          <w:rFonts w:cs="Times New Roman"/>
          <w:spacing w:val="-6"/>
          <w:sz w:val="28"/>
        </w:rPr>
        <w:t xml:space="preserve"> </w:t>
      </w:r>
      <w:r w:rsidRPr="001F2327">
        <w:rPr>
          <w:rFonts w:cs="Times New Roman"/>
          <w:sz w:val="28"/>
        </w:rPr>
        <w:t>–</w:t>
      </w:r>
      <w:r w:rsidRPr="001F2327">
        <w:rPr>
          <w:rFonts w:cs="Times New Roman"/>
          <w:spacing w:val="-6"/>
          <w:sz w:val="28"/>
        </w:rPr>
        <w:t xml:space="preserve"> </w:t>
      </w:r>
      <w:r w:rsidRPr="001F2327">
        <w:rPr>
          <w:rFonts w:cs="Times New Roman"/>
          <w:sz w:val="28"/>
        </w:rPr>
        <w:t>IS217.</w:t>
      </w:r>
      <w:r w:rsidR="00586217" w:rsidRPr="001F2327">
        <w:rPr>
          <w:rFonts w:cs="Times New Roman"/>
          <w:sz w:val="28"/>
        </w:rPr>
        <w:t>O</w:t>
      </w:r>
      <w:proofErr w:type="gramStart"/>
      <w:r w:rsidR="00586217" w:rsidRPr="001F2327">
        <w:rPr>
          <w:rFonts w:cs="Times New Roman"/>
          <w:sz w:val="28"/>
        </w:rPr>
        <w:t>21</w:t>
      </w:r>
      <w:r w:rsidRPr="001F2327">
        <w:rPr>
          <w:rFonts w:cs="Times New Roman"/>
          <w:sz w:val="28"/>
        </w:rPr>
        <w:t>.HTCL</w:t>
      </w:r>
      <w:proofErr w:type="gramEnd"/>
      <w:r w:rsidRPr="001F2327">
        <w:rPr>
          <w:rFonts w:cs="Times New Roman"/>
          <w:sz w:val="28"/>
        </w:rPr>
        <w:t xml:space="preserve"> Thành </w:t>
      </w:r>
      <w:proofErr w:type="spellStart"/>
      <w:r w:rsidRPr="001F2327">
        <w:rPr>
          <w:rFonts w:cs="Times New Roman"/>
          <w:sz w:val="28"/>
        </w:rPr>
        <w:t>viên</w:t>
      </w:r>
      <w:proofErr w:type="spellEnd"/>
      <w:r w:rsidRPr="001F2327">
        <w:rPr>
          <w:rFonts w:cs="Times New Roman"/>
          <w:sz w:val="28"/>
        </w:rPr>
        <w:t xml:space="preserve"> </w:t>
      </w:r>
      <w:proofErr w:type="spellStart"/>
      <w:r w:rsidRPr="001F2327">
        <w:rPr>
          <w:rFonts w:cs="Times New Roman"/>
          <w:sz w:val="28"/>
        </w:rPr>
        <w:t>nhóm</w:t>
      </w:r>
      <w:proofErr w:type="spellEnd"/>
      <w:r w:rsidRPr="001F2327">
        <w:rPr>
          <w:rFonts w:cs="Times New Roman"/>
          <w:sz w:val="28"/>
        </w:rPr>
        <w:t>:</w:t>
      </w:r>
      <w:r w:rsidR="00CD3246" w:rsidRPr="00CD3246">
        <w:rPr>
          <w:noProof/>
          <w:szCs w:val="26"/>
        </w:rPr>
        <w:t xml:space="preserve"> </w:t>
      </w:r>
    </w:p>
    <w:p w14:paraId="7BC5DFB5" w14:textId="06632156" w:rsidR="00A277B7" w:rsidRPr="001F2327" w:rsidRDefault="0048625B" w:rsidP="00E9184F">
      <w:pPr>
        <w:pStyle w:val="BodyText"/>
        <w:ind w:left="0"/>
        <w:jc w:val="center"/>
        <w:rPr>
          <w:rFonts w:cs="Times New Roman"/>
          <w:sz w:val="28"/>
          <w:lang w:val="vi-VN"/>
        </w:rPr>
      </w:pPr>
      <w:r w:rsidRPr="001F2327">
        <w:rPr>
          <w:rFonts w:cs="Times New Roman"/>
          <w:sz w:val="28"/>
        </w:rPr>
        <w:t>21521576</w:t>
      </w:r>
      <w:r w:rsidRPr="001F2327">
        <w:rPr>
          <w:rFonts w:cs="Times New Roman"/>
          <w:sz w:val="28"/>
          <w:lang w:val="vi-VN"/>
        </w:rPr>
        <w:t xml:space="preserve"> – </w:t>
      </w:r>
      <w:r w:rsidRPr="001F2327">
        <w:rPr>
          <w:rFonts w:cs="Times New Roman"/>
          <w:sz w:val="28"/>
        </w:rPr>
        <w:t>Bùi</w:t>
      </w:r>
      <w:r w:rsidRPr="001F2327">
        <w:rPr>
          <w:rFonts w:cs="Times New Roman"/>
          <w:sz w:val="28"/>
          <w:lang w:val="vi-VN"/>
        </w:rPr>
        <w:t xml:space="preserve"> </w:t>
      </w:r>
      <w:r w:rsidRPr="001F2327">
        <w:rPr>
          <w:rFonts w:cs="Times New Roman"/>
          <w:sz w:val="28"/>
        </w:rPr>
        <w:t>Đình</w:t>
      </w:r>
      <w:r w:rsidRPr="001F2327">
        <w:rPr>
          <w:rFonts w:cs="Times New Roman"/>
          <w:sz w:val="28"/>
          <w:lang w:val="vi-VN"/>
        </w:rPr>
        <w:t xml:space="preserve"> </w:t>
      </w:r>
      <w:r w:rsidRPr="001F2327">
        <w:rPr>
          <w:rFonts w:cs="Times New Roman"/>
          <w:sz w:val="28"/>
        </w:rPr>
        <w:t>Triệu</w:t>
      </w:r>
    </w:p>
    <w:p w14:paraId="3F36B4ED" w14:textId="1156C6EE" w:rsidR="00F7354D" w:rsidRPr="001F2327" w:rsidRDefault="00F7354D" w:rsidP="00F7354D">
      <w:pPr>
        <w:pStyle w:val="BodyText"/>
        <w:ind w:left="0"/>
        <w:jc w:val="center"/>
        <w:rPr>
          <w:rFonts w:cs="Times New Roman"/>
          <w:sz w:val="28"/>
          <w:lang w:val="vi-VN"/>
        </w:rPr>
      </w:pPr>
      <w:r w:rsidRPr="001F2327">
        <w:rPr>
          <w:rFonts w:cs="Times New Roman"/>
          <w:sz w:val="28"/>
        </w:rPr>
        <w:t>21521475</w:t>
      </w:r>
      <w:r w:rsidRPr="001F2327">
        <w:rPr>
          <w:rFonts w:cs="Times New Roman"/>
          <w:sz w:val="28"/>
          <w:lang w:val="vi-VN"/>
        </w:rPr>
        <w:t xml:space="preserve"> – Trần Phúc Thịnh</w:t>
      </w:r>
    </w:p>
    <w:p w14:paraId="71242461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1294805F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660D7BF9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2E59F9E4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4CD47206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0D2733FD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3402224A" w14:textId="77777777" w:rsidR="00A277B7" w:rsidRPr="001F2327" w:rsidRDefault="00A277B7">
      <w:pPr>
        <w:pStyle w:val="BodyText"/>
        <w:ind w:left="0"/>
        <w:rPr>
          <w:rFonts w:cs="Times New Roman"/>
          <w:sz w:val="28"/>
        </w:rPr>
      </w:pPr>
    </w:p>
    <w:p w14:paraId="50EA3F42" w14:textId="77777777" w:rsidR="00A277B7" w:rsidRPr="001F2327" w:rsidRDefault="00A277B7">
      <w:pPr>
        <w:pStyle w:val="BodyText"/>
        <w:spacing w:before="13"/>
        <w:ind w:left="0"/>
        <w:rPr>
          <w:rFonts w:cs="Times New Roman"/>
          <w:sz w:val="28"/>
        </w:rPr>
      </w:pPr>
    </w:p>
    <w:p w14:paraId="4589A0AA" w14:textId="64F6AE31" w:rsidR="00A277B7" w:rsidRPr="001F2327" w:rsidRDefault="005A17A1">
      <w:pPr>
        <w:spacing w:before="1"/>
        <w:ind w:left="2366" w:right="2377"/>
        <w:jc w:val="center"/>
        <w:rPr>
          <w:rFonts w:cs="Times New Roman"/>
          <w:b/>
          <w:sz w:val="28"/>
          <w:lang w:val="vi-VN"/>
        </w:rPr>
      </w:pPr>
      <w:r w:rsidRPr="001F2327">
        <w:rPr>
          <w:rFonts w:cs="Times New Roman"/>
          <w:b/>
          <w:sz w:val="28"/>
        </w:rPr>
        <w:t>TP</w:t>
      </w:r>
      <w:r w:rsidRPr="001F2327">
        <w:rPr>
          <w:rFonts w:cs="Times New Roman"/>
          <w:b/>
          <w:spacing w:val="-4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Hồ</w:t>
      </w:r>
      <w:proofErr w:type="spellEnd"/>
      <w:r w:rsidRPr="001F2327">
        <w:rPr>
          <w:rFonts w:cs="Times New Roman"/>
          <w:b/>
          <w:spacing w:val="-4"/>
          <w:sz w:val="28"/>
        </w:rPr>
        <w:t xml:space="preserve"> </w:t>
      </w:r>
      <w:r w:rsidRPr="001F2327">
        <w:rPr>
          <w:rFonts w:cs="Times New Roman"/>
          <w:b/>
          <w:sz w:val="28"/>
        </w:rPr>
        <w:t>Chí</w:t>
      </w:r>
      <w:r w:rsidRPr="001F2327">
        <w:rPr>
          <w:rFonts w:cs="Times New Roman"/>
          <w:b/>
          <w:spacing w:val="-5"/>
          <w:sz w:val="28"/>
        </w:rPr>
        <w:t xml:space="preserve"> </w:t>
      </w:r>
      <w:r w:rsidRPr="001F2327">
        <w:rPr>
          <w:rFonts w:cs="Times New Roman"/>
          <w:b/>
          <w:sz w:val="28"/>
        </w:rPr>
        <w:t>Minh</w:t>
      </w:r>
      <w:r w:rsidRPr="001F2327">
        <w:rPr>
          <w:rFonts w:cs="Times New Roman"/>
          <w:b/>
          <w:spacing w:val="-3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tháng</w:t>
      </w:r>
      <w:proofErr w:type="spellEnd"/>
      <w:r w:rsidRPr="001F2327">
        <w:rPr>
          <w:rFonts w:cs="Times New Roman"/>
          <w:b/>
          <w:spacing w:val="-5"/>
          <w:sz w:val="28"/>
        </w:rPr>
        <w:t xml:space="preserve"> </w:t>
      </w:r>
      <w:r w:rsidRPr="001F2327">
        <w:rPr>
          <w:rFonts w:cs="Times New Roman"/>
          <w:b/>
          <w:sz w:val="28"/>
        </w:rPr>
        <w:t>5</w:t>
      </w:r>
      <w:r w:rsidRPr="001F2327">
        <w:rPr>
          <w:rFonts w:cs="Times New Roman"/>
          <w:b/>
          <w:spacing w:val="-6"/>
          <w:sz w:val="28"/>
        </w:rPr>
        <w:t xml:space="preserve"> </w:t>
      </w:r>
      <w:proofErr w:type="spellStart"/>
      <w:r w:rsidRPr="001F2327">
        <w:rPr>
          <w:rFonts w:cs="Times New Roman"/>
          <w:b/>
          <w:sz w:val="28"/>
        </w:rPr>
        <w:t>năm</w:t>
      </w:r>
      <w:proofErr w:type="spellEnd"/>
      <w:r w:rsidRPr="001F2327">
        <w:rPr>
          <w:rFonts w:cs="Times New Roman"/>
          <w:b/>
          <w:spacing w:val="-3"/>
          <w:sz w:val="28"/>
        </w:rPr>
        <w:t xml:space="preserve"> </w:t>
      </w:r>
      <w:r w:rsidR="00231A56" w:rsidRPr="001F2327">
        <w:rPr>
          <w:rFonts w:cs="Times New Roman"/>
          <w:b/>
          <w:spacing w:val="-4"/>
          <w:sz w:val="28"/>
        </w:rPr>
        <w:t>2024</w:t>
      </w:r>
    </w:p>
    <w:p w14:paraId="18E38EFC" w14:textId="77777777" w:rsidR="00A277B7" w:rsidRPr="001F2327" w:rsidRDefault="00A277B7">
      <w:pPr>
        <w:jc w:val="center"/>
        <w:rPr>
          <w:rFonts w:cs="Times New Roman"/>
          <w:sz w:val="28"/>
          <w:lang w:val="vi-VN"/>
        </w:rPr>
      </w:pPr>
    </w:p>
    <w:p w14:paraId="1D43A88E" w14:textId="77777777" w:rsidR="00833328" w:rsidRPr="001F2327" w:rsidRDefault="00833328">
      <w:pPr>
        <w:jc w:val="center"/>
        <w:rPr>
          <w:rFonts w:cs="Times New Roman"/>
          <w:sz w:val="28"/>
          <w:lang w:val="vi-VN"/>
        </w:rPr>
      </w:pPr>
    </w:p>
    <w:p w14:paraId="4945D229" w14:textId="77777777" w:rsidR="00833328" w:rsidRPr="001F2327" w:rsidRDefault="00833328">
      <w:pPr>
        <w:jc w:val="center"/>
        <w:rPr>
          <w:rFonts w:cs="Times New Roman"/>
          <w:sz w:val="28"/>
          <w:lang w:val="vi-VN"/>
        </w:rPr>
      </w:pPr>
    </w:p>
    <w:p w14:paraId="07486753" w14:textId="77777777" w:rsidR="00833328" w:rsidRPr="001F2327" w:rsidRDefault="00833328">
      <w:pPr>
        <w:jc w:val="center"/>
        <w:rPr>
          <w:rFonts w:cs="Times New Roman"/>
          <w:sz w:val="28"/>
          <w:lang w:val="vi-VN"/>
        </w:rPr>
      </w:pPr>
    </w:p>
    <w:p w14:paraId="30A7C754" w14:textId="77777777" w:rsidR="00833328" w:rsidRPr="001F2327" w:rsidRDefault="00833328">
      <w:pPr>
        <w:jc w:val="center"/>
        <w:rPr>
          <w:rFonts w:cs="Times New Roman"/>
          <w:sz w:val="28"/>
          <w:lang w:val="vi-VN"/>
        </w:rPr>
      </w:pPr>
    </w:p>
    <w:p w14:paraId="43EC2BC0" w14:textId="77777777" w:rsidR="00833328" w:rsidRPr="001F2327" w:rsidRDefault="00833328">
      <w:pPr>
        <w:jc w:val="center"/>
        <w:rPr>
          <w:rFonts w:cs="Times New Roman"/>
          <w:sz w:val="28"/>
          <w:lang w:val="vi-VN"/>
        </w:rPr>
      </w:pPr>
    </w:p>
    <w:p w14:paraId="1155573D" w14:textId="77777777" w:rsidR="00833328" w:rsidRPr="001F2327" w:rsidRDefault="00833328" w:rsidP="00242261">
      <w:pPr>
        <w:rPr>
          <w:rFonts w:cs="Times New Roman"/>
          <w:sz w:val="28"/>
        </w:rPr>
      </w:pPr>
    </w:p>
    <w:p w14:paraId="6D267BA8" w14:textId="25104D8A" w:rsidR="0033070B" w:rsidRPr="001F2327" w:rsidRDefault="00080821" w:rsidP="00655765">
      <w:pPr>
        <w:jc w:val="center"/>
        <w:rPr>
          <w:rFonts w:cs="Times New Roman"/>
          <w:b/>
          <w:color w:val="548DD4" w:themeColor="text2" w:themeTint="99"/>
          <w:sz w:val="36"/>
          <w:szCs w:val="36"/>
          <w:lang w:val="vi-VN"/>
        </w:rPr>
      </w:pPr>
      <w:r w:rsidRPr="001F2327">
        <w:rPr>
          <w:rFonts w:cs="Times New Roman"/>
          <w:b/>
          <w:color w:val="548DD4" w:themeColor="text2" w:themeTint="99"/>
          <w:sz w:val="36"/>
          <w:szCs w:val="36"/>
          <w:lang w:val="vi-VN"/>
        </w:rPr>
        <w:t xml:space="preserve">Bảng phân công </w:t>
      </w:r>
      <w:r w:rsidR="00BE5A4F" w:rsidRPr="001F2327">
        <w:rPr>
          <w:rFonts w:cs="Times New Roman"/>
          <w:b/>
          <w:color w:val="548DD4" w:themeColor="text2" w:themeTint="99"/>
          <w:sz w:val="36"/>
          <w:szCs w:val="36"/>
          <w:lang w:val="vi-VN"/>
        </w:rPr>
        <w:t>công việc</w:t>
      </w:r>
    </w:p>
    <w:tbl>
      <w:tblPr>
        <w:tblStyle w:val="TableGrid"/>
        <w:tblpPr w:leftFromText="180" w:rightFromText="180" w:horzAnchor="margin" w:tblpY="840"/>
        <w:tblW w:w="0" w:type="auto"/>
        <w:tblLook w:val="04A0" w:firstRow="1" w:lastRow="0" w:firstColumn="1" w:lastColumn="0" w:noHBand="0" w:noVBand="1"/>
      </w:tblPr>
      <w:tblGrid>
        <w:gridCol w:w="5797"/>
        <w:gridCol w:w="2505"/>
        <w:gridCol w:w="2368"/>
      </w:tblGrid>
      <w:tr w:rsidR="0033070B" w:rsidRPr="001F2327" w14:paraId="005AD775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D3D7" w14:textId="7C884D4C" w:rsidR="0033070B" w:rsidRPr="001F2327" w:rsidRDefault="00BE5A4F" w:rsidP="0033070B">
            <w:pPr>
              <w:rPr>
                <w:rFonts w:cs="Times New Roman"/>
                <w:b/>
                <w:sz w:val="28"/>
                <w:lang w:val="vi-VN"/>
              </w:rPr>
            </w:pPr>
            <w:r w:rsidRPr="001F2327">
              <w:rPr>
                <w:rFonts w:cs="Times New Roman"/>
                <w:b/>
                <w:bCs/>
                <w:sz w:val="28"/>
              </w:rPr>
              <w:t>Công</w:t>
            </w:r>
            <w:r w:rsidRPr="001F2327">
              <w:rPr>
                <w:rFonts w:cs="Times New Roman"/>
                <w:b/>
                <w:bCs/>
                <w:sz w:val="28"/>
                <w:lang w:val="vi-VN"/>
              </w:rPr>
              <w:t xml:space="preserve"> việc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4502D" w14:textId="1639CA2B" w:rsidR="0033070B" w:rsidRPr="001F2327" w:rsidRDefault="00BE5A4F" w:rsidP="0033070B">
            <w:pPr>
              <w:rPr>
                <w:rFonts w:cs="Times New Roman"/>
                <w:b/>
                <w:sz w:val="28"/>
                <w:lang w:val="vi-VN"/>
              </w:rPr>
            </w:pPr>
            <w:r w:rsidRPr="001F2327">
              <w:rPr>
                <w:rFonts w:cs="Times New Roman"/>
                <w:b/>
                <w:bCs/>
                <w:sz w:val="28"/>
              </w:rPr>
              <w:t>Bùi</w:t>
            </w:r>
            <w:r w:rsidRPr="001F2327">
              <w:rPr>
                <w:rFonts w:cs="Times New Roman"/>
                <w:b/>
                <w:bCs/>
                <w:sz w:val="28"/>
                <w:lang w:val="vi-VN"/>
              </w:rPr>
              <w:t xml:space="preserve"> Đình Triệu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49BD4" w14:textId="77777777" w:rsidR="0033070B" w:rsidRPr="001F2327" w:rsidRDefault="0033070B" w:rsidP="0033070B">
            <w:pPr>
              <w:rPr>
                <w:rFonts w:cs="Times New Roman"/>
                <w:b/>
                <w:bCs/>
                <w:sz w:val="28"/>
              </w:rPr>
            </w:pPr>
            <w:r w:rsidRPr="001F2327">
              <w:rPr>
                <w:rFonts w:cs="Times New Roman"/>
                <w:b/>
                <w:bCs/>
                <w:sz w:val="28"/>
              </w:rPr>
              <w:t>Tran Phuc Thinh</w:t>
            </w:r>
          </w:p>
        </w:tc>
      </w:tr>
      <w:tr w:rsidR="0033070B" w:rsidRPr="001F2327" w14:paraId="637042BB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842E6" w14:textId="577860C0" w:rsidR="0033070B" w:rsidRPr="001F2327" w:rsidRDefault="00213B90" w:rsidP="0033070B">
            <w:pPr>
              <w:rPr>
                <w:rFonts w:cs="Times New Roman"/>
                <w:b/>
                <w:bCs/>
                <w:i/>
                <w:iCs/>
                <w:sz w:val="28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SSIS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65AA3" w14:textId="272F4679" w:rsidR="0033070B" w:rsidRPr="001F2327" w:rsidRDefault="00AD5A27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FF754" w14:textId="71F95A1C" w:rsidR="0033070B" w:rsidRPr="001F2327" w:rsidRDefault="0033070B" w:rsidP="0033070B">
            <w:pPr>
              <w:rPr>
                <w:rFonts w:cs="Times New Roman"/>
                <w:sz w:val="28"/>
                <w:lang w:val="vi-VN"/>
              </w:rPr>
            </w:pPr>
          </w:p>
        </w:tc>
      </w:tr>
      <w:tr w:rsidR="0033070B" w:rsidRPr="001F2327" w14:paraId="22274E6E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CEB74" w14:textId="0A76FC67" w:rsidR="0033070B" w:rsidRPr="001F2327" w:rsidRDefault="00213B90" w:rsidP="0033070B">
            <w:pPr>
              <w:rPr>
                <w:rFonts w:cs="Times New Roman"/>
                <w:b/>
                <w:bCs/>
                <w:i/>
                <w:iCs/>
                <w:sz w:val="28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SSAS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65588" w14:textId="5BAF5FC1" w:rsidR="0033070B" w:rsidRPr="001F2327" w:rsidRDefault="00AD5A27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C1C52" w14:textId="0602CCB3" w:rsidR="0033070B" w:rsidRPr="001F2327" w:rsidRDefault="0033070B" w:rsidP="0033070B">
            <w:pPr>
              <w:rPr>
                <w:rFonts w:cs="Times New Roman"/>
                <w:sz w:val="28"/>
                <w:lang w:val="vi-VN"/>
              </w:rPr>
            </w:pPr>
          </w:p>
        </w:tc>
      </w:tr>
      <w:tr w:rsidR="0033070B" w:rsidRPr="001F2327" w14:paraId="5444BA8D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8A73A" w14:textId="14ABF984" w:rsidR="0033070B" w:rsidRPr="001F2327" w:rsidRDefault="00C14201" w:rsidP="0033070B">
            <w:pPr>
              <w:rPr>
                <w:rFonts w:cs="Times New Roman"/>
                <w:b/>
                <w:bCs/>
                <w:i/>
                <w:iCs/>
                <w:sz w:val="28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MDX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58E80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8A23C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</w:p>
        </w:tc>
      </w:tr>
      <w:tr w:rsidR="0033070B" w:rsidRPr="001F2327" w14:paraId="1ABB36C7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59C7F" w14:textId="35A00D5E" w:rsidR="0033070B" w:rsidRPr="001F2327" w:rsidRDefault="00C14201" w:rsidP="0033070B">
            <w:pPr>
              <w:rPr>
                <w:rFonts w:cs="Times New Roman"/>
                <w:sz w:val="28"/>
                <w:lang w:val="vi-VN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Excel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E53EA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606AE" w14:textId="3473B17D" w:rsidR="0033070B" w:rsidRPr="001F2327" w:rsidRDefault="00AD5A27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</w:tr>
      <w:tr w:rsidR="0033070B" w:rsidRPr="001F2327" w14:paraId="5EB516CA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1239F" w14:textId="27E7D8AA" w:rsidR="0033070B" w:rsidRPr="001F2327" w:rsidRDefault="00C14201" w:rsidP="0033070B">
            <w:pPr>
              <w:rPr>
                <w:rFonts w:cs="Times New Roman"/>
                <w:b/>
                <w:bCs/>
                <w:i/>
                <w:iCs/>
                <w:sz w:val="28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Power BI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03FC5" w14:textId="1C5267B9" w:rsidR="0033070B" w:rsidRPr="001F2327" w:rsidRDefault="0033070B" w:rsidP="0033070B">
            <w:pPr>
              <w:rPr>
                <w:rFonts w:cs="Times New Roman"/>
                <w:sz w:val="28"/>
                <w:lang w:val="vi-VN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B360A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</w:tr>
      <w:tr w:rsidR="00C14201" w:rsidRPr="001F2327" w14:paraId="1D4DEA48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278B4" w14:textId="1BD205F2" w:rsidR="00C14201" w:rsidRPr="001F2327" w:rsidRDefault="00AD5A27" w:rsidP="0033070B">
            <w:pPr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Data Mining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6E9A" w14:textId="77777777" w:rsidR="00C14201" w:rsidRPr="001F2327" w:rsidRDefault="00C14201" w:rsidP="0033070B">
            <w:pPr>
              <w:rPr>
                <w:rFonts w:cs="Times New Roman"/>
                <w:sz w:val="28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8E24A" w14:textId="556CE6AB" w:rsidR="00C14201" w:rsidRPr="001F2327" w:rsidRDefault="00AD5A27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ascii="Segoe UI Symbol" w:hAnsi="Segoe UI Symbol" w:cs="Segoe UI Symbol"/>
                <w:sz w:val="28"/>
              </w:rPr>
              <w:t>✔</w:t>
            </w:r>
          </w:p>
        </w:tc>
      </w:tr>
      <w:tr w:rsidR="0033070B" w:rsidRPr="001F2327" w14:paraId="1B7A024A" w14:textId="77777777" w:rsidTr="003E0DF5">
        <w:trPr>
          <w:trHeight w:val="555"/>
        </w:trPr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838A5" w14:textId="77777777" w:rsidR="0033070B" w:rsidRPr="001F2327" w:rsidRDefault="0033070B" w:rsidP="0033070B">
            <w:pPr>
              <w:rPr>
                <w:rFonts w:cs="Times New Roman"/>
                <w:b/>
                <w:bCs/>
                <w:i/>
                <w:iCs/>
                <w:sz w:val="28"/>
              </w:rPr>
            </w:pPr>
            <w:r w:rsidRPr="001F2327">
              <w:rPr>
                <w:rFonts w:cs="Times New Roman"/>
                <w:b/>
                <w:bCs/>
                <w:i/>
                <w:iCs/>
                <w:sz w:val="28"/>
                <w:lang w:val="vi-VN"/>
              </w:rPr>
              <w:t>Completion (%)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8F79D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cs="Times New Roman"/>
                <w:sz w:val="28"/>
              </w:rPr>
              <w:t>1</w:t>
            </w:r>
            <w:r w:rsidRPr="001F2327">
              <w:rPr>
                <w:rFonts w:cs="Times New Roman"/>
                <w:sz w:val="28"/>
                <w:lang w:val="vi-VN"/>
              </w:rPr>
              <w:t>00%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FFFEE" w14:textId="77777777" w:rsidR="0033070B" w:rsidRPr="001F2327" w:rsidRDefault="0033070B" w:rsidP="0033070B">
            <w:pPr>
              <w:rPr>
                <w:rFonts w:cs="Times New Roman"/>
                <w:sz w:val="28"/>
              </w:rPr>
            </w:pPr>
            <w:r w:rsidRPr="001F2327">
              <w:rPr>
                <w:rFonts w:cs="Times New Roman"/>
                <w:sz w:val="28"/>
              </w:rPr>
              <w:t>1</w:t>
            </w:r>
            <w:r w:rsidRPr="001F2327">
              <w:rPr>
                <w:rFonts w:cs="Times New Roman"/>
                <w:sz w:val="28"/>
                <w:lang w:val="vi-VN"/>
              </w:rPr>
              <w:t>00%</w:t>
            </w:r>
          </w:p>
        </w:tc>
      </w:tr>
    </w:tbl>
    <w:p w14:paraId="32B68688" w14:textId="77777777" w:rsidR="0033070B" w:rsidRPr="001F2327" w:rsidRDefault="0033070B" w:rsidP="0033070B">
      <w:pPr>
        <w:rPr>
          <w:rFonts w:cs="Times New Roman"/>
          <w:sz w:val="28"/>
        </w:rPr>
      </w:pPr>
    </w:p>
    <w:p w14:paraId="4BE583DB" w14:textId="6DFA2059" w:rsidR="00A277B7" w:rsidRPr="001F2327" w:rsidRDefault="00A277B7" w:rsidP="00242261">
      <w:pPr>
        <w:rPr>
          <w:rFonts w:cs="Times New Roman"/>
          <w:sz w:val="28"/>
        </w:rPr>
        <w:sectPr w:rsidR="00A277B7" w:rsidRPr="001F2327">
          <w:type w:val="continuous"/>
          <w:pgSz w:w="12240" w:h="15840"/>
          <w:pgMar w:top="1380" w:right="780" w:bottom="280" w:left="780" w:header="720" w:footer="720" w:gutter="0"/>
          <w:cols w:space="720"/>
        </w:sectPr>
      </w:pPr>
    </w:p>
    <w:p w14:paraId="3F004A31" w14:textId="77777777" w:rsidR="00A277B7" w:rsidRPr="001F2327" w:rsidRDefault="005A17A1">
      <w:pPr>
        <w:spacing w:before="71"/>
        <w:ind w:left="2378" w:right="2377"/>
        <w:jc w:val="center"/>
        <w:rPr>
          <w:rFonts w:cs="Times New Roman"/>
          <w:b/>
          <w:sz w:val="28"/>
        </w:rPr>
      </w:pPr>
      <w:r w:rsidRPr="001F2327">
        <w:rPr>
          <w:rFonts w:cs="Times New Roman"/>
          <w:b/>
          <w:sz w:val="28"/>
        </w:rPr>
        <w:lastRenderedPageBreak/>
        <w:t>MỤC</w:t>
      </w:r>
      <w:r w:rsidRPr="001F2327">
        <w:rPr>
          <w:rFonts w:cs="Times New Roman"/>
          <w:b/>
          <w:spacing w:val="-10"/>
          <w:sz w:val="28"/>
        </w:rPr>
        <w:t xml:space="preserve"> </w:t>
      </w:r>
      <w:r w:rsidRPr="001F2327">
        <w:rPr>
          <w:rFonts w:cs="Times New Roman"/>
          <w:b/>
          <w:spacing w:val="-5"/>
          <w:sz w:val="28"/>
        </w:rPr>
        <w:t>LỤC</w:t>
      </w:r>
    </w:p>
    <w:p w14:paraId="092B0748" w14:textId="77777777" w:rsidR="00A277B7" w:rsidRPr="001F2327" w:rsidRDefault="00A277B7">
      <w:pPr>
        <w:jc w:val="center"/>
        <w:rPr>
          <w:rFonts w:cs="Times New Roman"/>
          <w:sz w:val="28"/>
        </w:rPr>
        <w:sectPr w:rsidR="00A277B7" w:rsidRPr="001F2327">
          <w:footerReference w:type="default" r:id="rId10"/>
          <w:pgSz w:w="12240" w:h="15840"/>
          <w:pgMar w:top="940" w:right="780" w:bottom="1458" w:left="780" w:header="0" w:footer="1035" w:gutter="0"/>
          <w:pgNumType w:start="2"/>
          <w:cols w:space="720"/>
        </w:sectPr>
      </w:pPr>
    </w:p>
    <w:sdt>
      <w:sdtPr>
        <w:rPr>
          <w:rFonts w:cs="Times New Roman"/>
        </w:rPr>
        <w:id w:val="378142851"/>
        <w:docPartObj>
          <w:docPartGallery w:val="Table of Contents"/>
          <w:docPartUnique/>
        </w:docPartObj>
      </w:sdtPr>
      <w:sdtEndPr/>
      <w:sdtContent>
        <w:p w14:paraId="52C30197" w14:textId="77777777" w:rsidR="00A277B7" w:rsidRPr="001F2327" w:rsidRDefault="007A6FE1">
          <w:pPr>
            <w:pStyle w:val="TOC1"/>
            <w:numPr>
              <w:ilvl w:val="0"/>
              <w:numId w:val="23"/>
            </w:numPr>
            <w:tabs>
              <w:tab w:val="left" w:pos="403"/>
              <w:tab w:val="right" w:leader="dot" w:pos="10445"/>
            </w:tabs>
            <w:spacing w:before="146"/>
            <w:ind w:left="403" w:hanging="175"/>
            <w:rPr>
              <w:rFonts w:cs="Times New Roman"/>
            </w:rPr>
          </w:pPr>
          <w:hyperlink w:anchor="_bookmark0" w:history="1">
            <w:r w:rsidR="005A17A1" w:rsidRPr="001F2327">
              <w:rPr>
                <w:rFonts w:cs="Times New Roman"/>
              </w:rPr>
              <w:t>TỔNG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QUAN VỀ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DỮ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LIỆU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6</w:t>
            </w:r>
          </w:hyperlink>
        </w:p>
        <w:p w14:paraId="1E20CCAF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45"/>
            </w:tabs>
            <w:spacing w:before="161"/>
            <w:ind w:left="701" w:hanging="233"/>
            <w:rPr>
              <w:rFonts w:cs="Times New Roman"/>
            </w:rPr>
          </w:pPr>
          <w:hyperlink w:anchor="_bookmark1" w:history="1">
            <w:proofErr w:type="spellStart"/>
            <w:r w:rsidR="005A17A1" w:rsidRPr="001F2327">
              <w:rPr>
                <w:rFonts w:cs="Times New Roman"/>
              </w:rPr>
              <w:t>Mô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tả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liệu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6</w:t>
            </w:r>
          </w:hyperlink>
        </w:p>
        <w:p w14:paraId="6B590C58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45"/>
            </w:tabs>
            <w:spacing w:before="160"/>
            <w:ind w:left="701" w:hanging="233"/>
            <w:rPr>
              <w:rFonts w:cs="Times New Roman"/>
            </w:rPr>
          </w:pPr>
          <w:hyperlink w:anchor="_bookmark2" w:history="1">
            <w:r w:rsidR="005A17A1" w:rsidRPr="001F2327">
              <w:rPr>
                <w:rFonts w:cs="Times New Roman"/>
              </w:rPr>
              <w:t>Các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thuộc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tính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liệu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6</w:t>
            </w:r>
          </w:hyperlink>
        </w:p>
        <w:p w14:paraId="523B83B4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45"/>
            </w:tabs>
            <w:ind w:left="701" w:hanging="233"/>
            <w:rPr>
              <w:rFonts w:cs="Times New Roman"/>
            </w:rPr>
          </w:pPr>
          <w:hyperlink w:anchor="_bookmark3" w:history="1">
            <w:proofErr w:type="spellStart"/>
            <w:r w:rsidR="005A17A1" w:rsidRPr="001F2327">
              <w:rPr>
                <w:rFonts w:cs="Times New Roman"/>
              </w:rPr>
              <w:t>Xử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lý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sơ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bộ</w:t>
            </w:r>
            <w:proofErr w:type="spellEnd"/>
            <w:r w:rsidR="005A17A1" w:rsidRPr="001F2327">
              <w:rPr>
                <w:rFonts w:cs="Times New Roman"/>
                <w:spacing w:val="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liệu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7</w:t>
            </w:r>
          </w:hyperlink>
        </w:p>
        <w:p w14:paraId="5038746B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45"/>
            </w:tabs>
            <w:spacing w:before="161"/>
            <w:ind w:left="701" w:hanging="233"/>
            <w:rPr>
              <w:rFonts w:cs="Times New Roman"/>
            </w:rPr>
          </w:pPr>
          <w:hyperlink w:anchor="_bookmark4" w:history="1">
            <w:proofErr w:type="spellStart"/>
            <w:r w:rsidR="005A17A1" w:rsidRPr="001F2327">
              <w:rPr>
                <w:rFonts w:cs="Times New Roman"/>
              </w:rPr>
              <w:t>Phân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tích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liệu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Lược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đồ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bông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tuyết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(Snowflake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schema)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8</w:t>
            </w:r>
          </w:hyperlink>
        </w:p>
        <w:p w14:paraId="20D71985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spacing w:before="165"/>
            <w:ind w:left="1123" w:hanging="415"/>
            <w:rPr>
              <w:rFonts w:cs="Times New Roman"/>
            </w:rPr>
          </w:pPr>
          <w:hyperlink w:anchor="_bookmark5" w:history="1">
            <w:proofErr w:type="spellStart"/>
            <w:r w:rsidR="005A17A1" w:rsidRPr="001F2327">
              <w:rPr>
                <w:rFonts w:cs="Times New Roman"/>
              </w:rPr>
              <w:t>Sơ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đồ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minh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họa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8</w:t>
            </w:r>
          </w:hyperlink>
        </w:p>
        <w:p w14:paraId="76FAC553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ind w:left="1123" w:hanging="415"/>
            <w:rPr>
              <w:rFonts w:cs="Times New Roman"/>
            </w:rPr>
          </w:pPr>
          <w:hyperlink w:anchor="_bookmark6" w:history="1">
            <w:r w:rsidR="005A17A1" w:rsidRPr="001F2327">
              <w:rPr>
                <w:rFonts w:cs="Times New Roman"/>
                <w:spacing w:val="-2"/>
              </w:rPr>
              <w:t>DIM_CUSTOMER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8</w:t>
            </w:r>
          </w:hyperlink>
        </w:p>
        <w:p w14:paraId="0D710255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spacing w:before="165"/>
            <w:ind w:left="1123" w:hanging="415"/>
            <w:rPr>
              <w:rFonts w:cs="Times New Roman"/>
            </w:rPr>
          </w:pPr>
          <w:hyperlink w:anchor="_bookmark7" w:history="1">
            <w:r w:rsidR="005A17A1" w:rsidRPr="001F2327">
              <w:rPr>
                <w:rFonts w:cs="Times New Roman"/>
                <w:spacing w:val="-2"/>
              </w:rPr>
              <w:t>DIM_PRODUCT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8</w:t>
            </w:r>
          </w:hyperlink>
        </w:p>
        <w:p w14:paraId="4373300D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spacing w:before="161"/>
            <w:ind w:left="1123" w:hanging="415"/>
            <w:rPr>
              <w:rFonts w:cs="Times New Roman"/>
            </w:rPr>
          </w:pPr>
          <w:hyperlink w:anchor="_bookmark8" w:history="1">
            <w:r w:rsidR="005A17A1" w:rsidRPr="001F2327">
              <w:rPr>
                <w:rFonts w:cs="Times New Roman"/>
                <w:spacing w:val="-2"/>
              </w:rPr>
              <w:t>DIM_CATEGORY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9</w:t>
            </w:r>
          </w:hyperlink>
        </w:p>
        <w:p w14:paraId="35072CE7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ind w:left="1123" w:hanging="415"/>
            <w:rPr>
              <w:rFonts w:cs="Times New Roman"/>
            </w:rPr>
          </w:pPr>
          <w:hyperlink w:anchor="_bookmark9" w:history="1">
            <w:r w:rsidR="005A17A1" w:rsidRPr="001F2327">
              <w:rPr>
                <w:rFonts w:cs="Times New Roman"/>
                <w:spacing w:val="-2"/>
              </w:rPr>
              <w:t>DIM_SHIPMODE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9</w:t>
            </w:r>
          </w:hyperlink>
        </w:p>
        <w:p w14:paraId="6F526D03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spacing w:before="166"/>
            <w:ind w:left="1123" w:hanging="415"/>
            <w:rPr>
              <w:rFonts w:cs="Times New Roman"/>
            </w:rPr>
          </w:pPr>
          <w:hyperlink w:anchor="_bookmark10" w:history="1">
            <w:r w:rsidR="005A17A1" w:rsidRPr="001F2327">
              <w:rPr>
                <w:rFonts w:cs="Times New Roman"/>
                <w:spacing w:val="-2"/>
              </w:rPr>
              <w:t>DIM_ORDERDATE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9</w:t>
            </w:r>
          </w:hyperlink>
        </w:p>
        <w:p w14:paraId="482CF6CA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45"/>
            </w:tabs>
            <w:ind w:left="1123" w:hanging="415"/>
            <w:rPr>
              <w:rFonts w:cs="Times New Roman"/>
            </w:rPr>
          </w:pPr>
          <w:hyperlink w:anchor="_bookmark11" w:history="1">
            <w:r w:rsidR="005A17A1" w:rsidRPr="001F2327">
              <w:rPr>
                <w:rFonts w:cs="Times New Roman"/>
                <w:spacing w:val="-2"/>
              </w:rPr>
              <w:t>DIM_SHIPDATE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10"/>
              </w:rPr>
              <w:t>9</w:t>
            </w:r>
          </w:hyperlink>
        </w:p>
        <w:p w14:paraId="0004700A" w14:textId="77777777" w:rsidR="00A277B7" w:rsidRPr="001F2327" w:rsidRDefault="007A6FE1">
          <w:pPr>
            <w:pStyle w:val="TOC3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5"/>
            <w:ind w:left="1123" w:hanging="415"/>
            <w:rPr>
              <w:rFonts w:cs="Times New Roman"/>
            </w:rPr>
          </w:pPr>
          <w:hyperlink w:anchor="_bookmark12" w:history="1">
            <w:r w:rsidR="005A17A1" w:rsidRPr="001F2327">
              <w:rPr>
                <w:rFonts w:cs="Times New Roman"/>
                <w:spacing w:val="-2"/>
              </w:rPr>
              <w:t>DIM_LOCATION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10</w:t>
            </w:r>
          </w:hyperlink>
        </w:p>
        <w:p w14:paraId="454ADC24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0"/>
            <w:ind w:left="1123" w:hanging="415"/>
            <w:rPr>
              <w:rFonts w:cs="Times New Roman"/>
            </w:rPr>
          </w:pPr>
          <w:hyperlink w:anchor="_bookmark13" w:history="1">
            <w:r w:rsidR="005A17A1" w:rsidRPr="001F2327">
              <w:rPr>
                <w:rFonts w:cs="Times New Roman"/>
              </w:rPr>
              <w:t>FACT -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Bảng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sự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kiện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10</w:t>
            </w:r>
          </w:hyperlink>
        </w:p>
        <w:p w14:paraId="63EC26DF" w14:textId="77777777" w:rsidR="00A277B7" w:rsidRPr="001F2327" w:rsidRDefault="007A6FE1">
          <w:pPr>
            <w:pStyle w:val="TOC1"/>
            <w:numPr>
              <w:ilvl w:val="0"/>
              <w:numId w:val="23"/>
            </w:numPr>
            <w:tabs>
              <w:tab w:val="left" w:pos="479"/>
              <w:tab w:val="right" w:leader="dot" w:pos="10451"/>
            </w:tabs>
            <w:ind w:left="479" w:hanging="251"/>
            <w:rPr>
              <w:rFonts w:cs="Times New Roman"/>
            </w:rPr>
          </w:pPr>
          <w:hyperlink w:anchor="_bookmark14" w:history="1">
            <w:r w:rsidR="005A17A1" w:rsidRPr="001F2327">
              <w:rPr>
                <w:rFonts w:cs="Times New Roman"/>
              </w:rPr>
              <w:t>SSIS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- TÍCH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HỢP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DỮ </w:t>
            </w:r>
            <w:r w:rsidR="005A17A1" w:rsidRPr="001F2327">
              <w:rPr>
                <w:rFonts w:cs="Times New Roman"/>
                <w:spacing w:val="-4"/>
              </w:rPr>
              <w:t>LIỆU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11</w:t>
            </w:r>
          </w:hyperlink>
        </w:p>
        <w:p w14:paraId="759C1FE3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ind w:left="701" w:hanging="233"/>
            <w:rPr>
              <w:rFonts w:cs="Times New Roman"/>
            </w:rPr>
          </w:pPr>
          <w:hyperlink w:anchor="_bookmark15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Data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Flow </w:t>
            </w:r>
            <w:r w:rsidR="005A17A1" w:rsidRPr="001F2327">
              <w:rPr>
                <w:rFonts w:cs="Times New Roman"/>
                <w:spacing w:val="-4"/>
              </w:rPr>
              <w:t>Task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11</w:t>
            </w:r>
          </w:hyperlink>
        </w:p>
        <w:p w14:paraId="0180305E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spacing w:before="160"/>
            <w:ind w:left="701" w:hanging="233"/>
            <w:rPr>
              <w:rFonts w:cs="Times New Roman"/>
            </w:rPr>
          </w:pPr>
          <w:hyperlink w:anchor="_bookmark16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nguồn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liệu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file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excel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11</w:t>
            </w:r>
          </w:hyperlink>
        </w:p>
        <w:p w14:paraId="2DCC4504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ind w:left="701" w:hanging="233"/>
            <w:rPr>
              <w:rFonts w:cs="Times New Roman"/>
            </w:rPr>
          </w:pPr>
          <w:hyperlink w:anchor="_bookmark17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các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bảng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Dimension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bảng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Fact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7"/>
              </w:rPr>
              <w:t>13</w:t>
            </w:r>
          </w:hyperlink>
        </w:p>
        <w:p w14:paraId="10806D25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ind w:left="1123" w:hanging="415"/>
            <w:rPr>
              <w:rFonts w:cs="Times New Roman"/>
            </w:rPr>
          </w:pPr>
          <w:hyperlink w:anchor="_bookmark18" w:history="1">
            <w:proofErr w:type="spellStart"/>
            <w:r w:rsidR="005A17A1" w:rsidRPr="001F2327">
              <w:rPr>
                <w:rFonts w:cs="Times New Roman"/>
              </w:rPr>
              <w:t>Cấu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hình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Sort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13</w:t>
            </w:r>
          </w:hyperlink>
        </w:p>
        <w:p w14:paraId="29E7D662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0"/>
            <w:ind w:left="1123" w:hanging="415"/>
            <w:rPr>
              <w:rFonts w:cs="Times New Roman"/>
            </w:rPr>
          </w:pPr>
          <w:hyperlink w:anchor="_bookmark19" w:history="1">
            <w:proofErr w:type="spellStart"/>
            <w:r w:rsidR="005A17A1" w:rsidRPr="001F2327">
              <w:rPr>
                <w:rFonts w:cs="Times New Roman"/>
              </w:rPr>
              <w:t>Cấu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hình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OLE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DB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Destination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14</w:t>
            </w:r>
          </w:hyperlink>
        </w:p>
        <w:p w14:paraId="3E1836B2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5"/>
            <w:ind w:left="1123" w:hanging="415"/>
            <w:rPr>
              <w:rFonts w:cs="Times New Roman"/>
            </w:rPr>
          </w:pPr>
          <w:hyperlink w:anchor="_bookmark20" w:history="1">
            <w:proofErr w:type="spellStart"/>
            <w:r w:rsidR="005A17A1" w:rsidRPr="001F2327">
              <w:rPr>
                <w:rFonts w:cs="Times New Roman"/>
              </w:rPr>
              <w:t>Cấu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hình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Derived</w:t>
            </w:r>
            <w:r w:rsidR="005A17A1" w:rsidRPr="001F2327">
              <w:rPr>
                <w:rFonts w:cs="Times New Roman"/>
                <w:spacing w:val="-2"/>
              </w:rPr>
              <w:t xml:space="preserve"> Column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17</w:t>
            </w:r>
          </w:hyperlink>
        </w:p>
        <w:p w14:paraId="41F718A1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ind w:left="1123" w:hanging="415"/>
            <w:rPr>
              <w:rFonts w:cs="Times New Roman"/>
            </w:rPr>
          </w:pPr>
          <w:hyperlink w:anchor="_bookmark21" w:history="1">
            <w:proofErr w:type="spellStart"/>
            <w:r w:rsidR="005A17A1" w:rsidRPr="001F2327">
              <w:rPr>
                <w:rFonts w:cs="Times New Roman"/>
              </w:rPr>
              <w:t>Cấu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hình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bảng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Fact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19</w:t>
            </w:r>
          </w:hyperlink>
        </w:p>
        <w:p w14:paraId="3F789F12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ind w:left="701" w:hanging="233"/>
            <w:rPr>
              <w:rFonts w:cs="Times New Roman"/>
            </w:rPr>
          </w:pPr>
          <w:hyperlink w:anchor="_bookmark22" w:history="1">
            <w:proofErr w:type="spellStart"/>
            <w:r w:rsidR="005A17A1" w:rsidRPr="001F2327">
              <w:rPr>
                <w:rFonts w:cs="Times New Roman"/>
              </w:rPr>
              <w:t>Chạy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thử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19</w:t>
            </w:r>
          </w:hyperlink>
        </w:p>
        <w:p w14:paraId="117B536D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spacing w:before="160"/>
            <w:ind w:left="701" w:hanging="233"/>
            <w:rPr>
              <w:rFonts w:cs="Times New Roman"/>
            </w:rPr>
          </w:pPr>
          <w:hyperlink w:anchor="_bookmark23" w:history="1">
            <w:proofErr w:type="spellStart"/>
            <w:r w:rsidR="005A17A1" w:rsidRPr="001F2327">
              <w:rPr>
                <w:rFonts w:cs="Times New Roman"/>
              </w:rPr>
              <w:t>Cấu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hình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Excute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r w:rsidR="005A17A1" w:rsidRPr="001F2327">
              <w:rPr>
                <w:rFonts w:cs="Times New Roman"/>
              </w:rPr>
              <w:t>SQL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Task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21</w:t>
            </w:r>
          </w:hyperlink>
        </w:p>
        <w:p w14:paraId="433C46ED" w14:textId="77777777" w:rsidR="00A277B7" w:rsidRPr="001F2327" w:rsidRDefault="007A6FE1">
          <w:pPr>
            <w:pStyle w:val="TOC1"/>
            <w:numPr>
              <w:ilvl w:val="0"/>
              <w:numId w:val="23"/>
            </w:numPr>
            <w:tabs>
              <w:tab w:val="left" w:pos="555"/>
              <w:tab w:val="right" w:leader="dot" w:pos="10451"/>
            </w:tabs>
            <w:spacing w:before="165"/>
            <w:ind w:left="555" w:hanging="327"/>
            <w:rPr>
              <w:rFonts w:cs="Times New Roman"/>
            </w:rPr>
          </w:pPr>
          <w:hyperlink w:anchor="_bookmark24" w:history="1">
            <w:r w:rsidR="005A17A1" w:rsidRPr="001F2327">
              <w:rPr>
                <w:rFonts w:cs="Times New Roman"/>
              </w:rPr>
              <w:t>SSAS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-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PHÂN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TÍCH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DỮ </w:t>
            </w:r>
            <w:r w:rsidR="005A17A1" w:rsidRPr="001F2327">
              <w:rPr>
                <w:rFonts w:cs="Times New Roman"/>
                <w:spacing w:val="-4"/>
              </w:rPr>
              <w:t>LIỆU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24</w:t>
            </w:r>
          </w:hyperlink>
        </w:p>
        <w:p w14:paraId="7A79D320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right" w:leader="dot" w:pos="10451"/>
            </w:tabs>
            <w:spacing w:before="161"/>
            <w:ind w:left="701" w:hanging="233"/>
            <w:rPr>
              <w:rFonts w:cs="Times New Roman"/>
            </w:rPr>
          </w:pPr>
          <w:hyperlink w:anchor="_bookmark25" w:history="1">
            <w:r w:rsidR="005A17A1" w:rsidRPr="001F2327">
              <w:rPr>
                <w:rFonts w:cs="Times New Roman"/>
              </w:rPr>
              <w:t>TẠO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NGUỒN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DỮ LIỆU,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CUBE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VÀ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CÁC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DIMENSION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7"/>
              </w:rPr>
              <w:t>24</w:t>
            </w:r>
          </w:hyperlink>
        </w:p>
        <w:p w14:paraId="2EA57B72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0"/>
            <w:ind w:left="1123" w:hanging="415"/>
            <w:rPr>
              <w:rFonts w:cs="Times New Roman"/>
            </w:rPr>
          </w:pPr>
          <w:hyperlink w:anchor="_bookmark26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nguồn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liệu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(Data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Source)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24</w:t>
            </w:r>
          </w:hyperlink>
        </w:p>
        <w:p w14:paraId="1D7D91F8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before="165"/>
            <w:ind w:left="1123" w:hanging="415"/>
            <w:rPr>
              <w:rFonts w:cs="Times New Roman"/>
            </w:rPr>
          </w:pPr>
          <w:hyperlink w:anchor="_bookmark27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khung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nhìn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liệu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(Data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Source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Views)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26</w:t>
            </w:r>
          </w:hyperlink>
        </w:p>
        <w:p w14:paraId="75558A7E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right" w:leader="dot" w:pos="10451"/>
            </w:tabs>
            <w:spacing w:after="192"/>
            <w:ind w:left="1123" w:hanging="415"/>
            <w:rPr>
              <w:rFonts w:cs="Times New Roman"/>
            </w:rPr>
          </w:pPr>
          <w:hyperlink w:anchor="_bookmark28" w:history="1">
            <w:proofErr w:type="spellStart"/>
            <w:r w:rsidR="005A17A1" w:rsidRPr="001F2327">
              <w:rPr>
                <w:rFonts w:cs="Times New Roman"/>
              </w:rPr>
              <w:t>Lược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đồ</w:t>
            </w:r>
            <w:proofErr w:type="spellEnd"/>
            <w:r w:rsidR="005A17A1" w:rsidRPr="001F2327">
              <w:rPr>
                <w:rFonts w:cs="Times New Roman"/>
                <w:spacing w:val="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dữ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liệu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29</w:t>
            </w:r>
          </w:hyperlink>
        </w:p>
        <w:p w14:paraId="6DAEF4D6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spacing w:before="70"/>
            <w:ind w:left="1123" w:hanging="415"/>
            <w:rPr>
              <w:rFonts w:cs="Times New Roman"/>
            </w:rPr>
          </w:pPr>
          <w:hyperlink w:anchor="_bookmark29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Cube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các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Dimension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29</w:t>
            </w:r>
          </w:hyperlink>
        </w:p>
        <w:p w14:paraId="6BF3B9B0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ind w:left="1123" w:hanging="415"/>
            <w:rPr>
              <w:rFonts w:cs="Times New Roman"/>
            </w:rPr>
          </w:pPr>
          <w:hyperlink w:anchor="_bookmark30" w:history="1">
            <w:proofErr w:type="spellStart"/>
            <w:r w:rsidR="005A17A1" w:rsidRPr="001F2327">
              <w:rPr>
                <w:rFonts w:cs="Times New Roman"/>
              </w:rPr>
              <w:t>Kiểm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sung </w:t>
            </w:r>
            <w:proofErr w:type="spellStart"/>
            <w:r w:rsidR="005A17A1" w:rsidRPr="001F2327">
              <w:rPr>
                <w:rFonts w:cs="Times New Roman"/>
              </w:rPr>
              <w:t>thuộc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tính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các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Dimension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được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bởi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SSAS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34</w:t>
            </w:r>
          </w:hyperlink>
        </w:p>
        <w:p w14:paraId="00279033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31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DIM_ORDERDATE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34</w:t>
            </w:r>
          </w:hyperlink>
        </w:p>
        <w:p w14:paraId="08D3A05D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32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DIM_SHIPDATE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34</w:t>
            </w:r>
          </w:hyperlink>
        </w:p>
        <w:p w14:paraId="39BBCD3B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33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DIM_SHIPMODE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35</w:t>
            </w:r>
          </w:hyperlink>
        </w:p>
        <w:p w14:paraId="74BD102F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34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DIM_CUSTOMER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35</w:t>
            </w:r>
          </w:hyperlink>
        </w:p>
        <w:p w14:paraId="1422E219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35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DIM_LOCATION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36</w:t>
            </w:r>
          </w:hyperlink>
        </w:p>
        <w:p w14:paraId="194898D9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36" w:history="1">
            <w:proofErr w:type="spellStart"/>
            <w:r w:rsidR="005A17A1" w:rsidRPr="001F2327">
              <w:rPr>
                <w:rFonts w:cs="Times New Roman"/>
              </w:rPr>
              <w:t>Bổ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sung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DIM_PRODUCT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36</w:t>
            </w:r>
          </w:hyperlink>
        </w:p>
        <w:p w14:paraId="111C866A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ind w:left="1123" w:hanging="415"/>
            <w:rPr>
              <w:rFonts w:cs="Times New Roman"/>
            </w:rPr>
          </w:pPr>
          <w:hyperlink w:anchor="_bookmark37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phân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cấp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(Hierarchy)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một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Dimension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37</w:t>
            </w:r>
          </w:hyperlink>
        </w:p>
        <w:p w14:paraId="0E5D5239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38" w:history="1">
            <w:r w:rsidR="005A17A1" w:rsidRPr="001F2327">
              <w:rPr>
                <w:rFonts w:cs="Times New Roman"/>
              </w:rPr>
              <w:t>DIM_PRODUCT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DIM_CATEGORY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37</w:t>
            </w:r>
          </w:hyperlink>
        </w:p>
        <w:p w14:paraId="2D2813A6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39" w:history="1">
            <w:r w:rsidR="005A17A1" w:rsidRPr="001F2327">
              <w:rPr>
                <w:rFonts w:cs="Times New Roman"/>
                <w:spacing w:val="-2"/>
              </w:rPr>
              <w:t>DIM_ORDERDATE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41</w:t>
            </w:r>
          </w:hyperlink>
        </w:p>
        <w:p w14:paraId="758690F5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40" w:history="1">
            <w:r w:rsidR="005A17A1" w:rsidRPr="001F2327">
              <w:rPr>
                <w:rFonts w:cs="Times New Roman"/>
                <w:spacing w:val="-2"/>
              </w:rPr>
              <w:t>DIM_SHIPDATE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46</w:t>
            </w:r>
          </w:hyperlink>
        </w:p>
        <w:p w14:paraId="4673F60C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41" w:history="1">
            <w:r w:rsidR="005A17A1" w:rsidRPr="001F2327">
              <w:rPr>
                <w:rFonts w:cs="Times New Roman"/>
                <w:spacing w:val="-2"/>
              </w:rPr>
              <w:t>DIM_LOCATION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50</w:t>
            </w:r>
          </w:hyperlink>
        </w:p>
        <w:p w14:paraId="69B30BB0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60"/>
            <w:ind w:left="701" w:hanging="233"/>
            <w:rPr>
              <w:rFonts w:cs="Times New Roman"/>
            </w:rPr>
          </w:pPr>
          <w:hyperlink w:anchor="_bookmark42" w:history="1">
            <w:r w:rsidR="005A17A1" w:rsidRPr="001F2327">
              <w:rPr>
                <w:rFonts w:cs="Times New Roman"/>
              </w:rPr>
              <w:t>THỰC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HIỆN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10 CÂU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TRUY</w:t>
            </w:r>
            <w:r w:rsidR="005A17A1" w:rsidRPr="001F2327">
              <w:rPr>
                <w:rFonts w:cs="Times New Roman"/>
                <w:spacing w:val="2"/>
              </w:rPr>
              <w:t xml:space="preserve"> </w:t>
            </w:r>
            <w:r w:rsidR="005A17A1" w:rsidRPr="001F2327">
              <w:rPr>
                <w:rFonts w:cs="Times New Roman"/>
                <w:spacing w:val="-5"/>
              </w:rPr>
              <w:t>VẤN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7"/>
              </w:rPr>
              <w:t>58</w:t>
            </w:r>
          </w:hyperlink>
        </w:p>
        <w:p w14:paraId="14D45D45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spacing w:before="166"/>
            <w:ind w:left="1123" w:hanging="415"/>
            <w:rPr>
              <w:rFonts w:cs="Times New Roman"/>
            </w:rPr>
          </w:pPr>
          <w:hyperlink w:anchor="_bookmark43" w:history="1">
            <w:proofErr w:type="spellStart"/>
            <w:r w:rsidR="005A17A1" w:rsidRPr="001F2327">
              <w:rPr>
                <w:rFonts w:cs="Times New Roman"/>
              </w:rPr>
              <w:t>Sử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dụng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công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cụ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SSAS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(manual)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58</w:t>
            </w:r>
          </w:hyperlink>
        </w:p>
        <w:p w14:paraId="320ADCFC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44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nước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Pháp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(France)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58</w:t>
            </w:r>
          </w:hyperlink>
        </w:p>
        <w:p w14:paraId="65CC7CDF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45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khách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mang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2014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59</w:t>
            </w:r>
          </w:hyperlink>
        </w:p>
        <w:p w14:paraId="70DF623B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46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top 5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60</w:t>
            </w:r>
          </w:hyperlink>
        </w:p>
        <w:p w14:paraId="44C86EDD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47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chi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chuyển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tháng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2"/>
              </w:rPr>
              <w:t>chuyển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60</w:t>
            </w:r>
          </w:hyperlink>
        </w:p>
        <w:p w14:paraId="5851F0D2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48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được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với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tổng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lớn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hơn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15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61</w:t>
            </w:r>
          </w:hyperlink>
        </w:p>
        <w:p w14:paraId="5A908EA4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 w:line="278" w:lineRule="auto"/>
            <w:ind w:left="948" w:right="226" w:firstLine="0"/>
            <w:rPr>
              <w:rFonts w:cs="Times New Roman"/>
            </w:rPr>
          </w:pPr>
          <w:hyperlink w:anchor="_bookmark49" w:history="1">
            <w:proofErr w:type="spellStart"/>
            <w:r w:rsidR="005A17A1" w:rsidRPr="001F2327">
              <w:rPr>
                <w:rFonts w:cs="Times New Roman"/>
              </w:rPr>
              <w:t>Thống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kê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mỗi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sắp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xếp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49" w:history="1"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thứ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tự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giảm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dần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>.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62</w:t>
            </w:r>
          </w:hyperlink>
        </w:p>
        <w:p w14:paraId="76BD080F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16"/>
            <w:ind w:left="1544" w:hanging="596"/>
            <w:rPr>
              <w:rFonts w:cs="Times New Roman"/>
            </w:rPr>
          </w:pPr>
          <w:hyperlink w:anchor="_bookmark50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tiểu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đơn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nhiều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thấp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62</w:t>
            </w:r>
          </w:hyperlink>
        </w:p>
        <w:p w14:paraId="4CEB2986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51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3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63</w:t>
            </w:r>
          </w:hyperlink>
        </w:p>
        <w:p w14:paraId="74A4E01B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52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những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$1000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đến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$10000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64</w:t>
            </w:r>
          </w:hyperlink>
        </w:p>
        <w:p w14:paraId="74365142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678"/>
              <w:tab w:val="left" w:leader="dot" w:pos="10182"/>
            </w:tabs>
            <w:spacing w:before="161" w:line="278" w:lineRule="auto"/>
            <w:ind w:left="948" w:right="226" w:firstLine="0"/>
            <w:rPr>
              <w:rFonts w:cs="Times New Roman"/>
            </w:rPr>
          </w:pPr>
          <w:hyperlink w:anchor="_bookmark53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đơn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bán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ra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ngoại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trừ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53" w:history="1"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Zurich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Zhuhai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65</w:t>
            </w:r>
          </w:hyperlink>
        </w:p>
        <w:p w14:paraId="62D84F14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spacing w:before="115"/>
            <w:ind w:left="1123" w:hanging="415"/>
            <w:rPr>
              <w:rFonts w:cs="Times New Roman"/>
            </w:rPr>
          </w:pPr>
          <w:hyperlink w:anchor="_bookmark54" w:history="1">
            <w:proofErr w:type="spellStart"/>
            <w:r w:rsidR="005A17A1" w:rsidRPr="001F2327">
              <w:rPr>
                <w:rFonts w:cs="Times New Roman"/>
              </w:rPr>
              <w:t>Sử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dụng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ngôn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ngữ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5"/>
              </w:rPr>
              <w:t>MDX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66</w:t>
            </w:r>
          </w:hyperlink>
        </w:p>
        <w:p w14:paraId="1F5EA715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55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nước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Pháp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(France)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66</w:t>
            </w:r>
          </w:hyperlink>
        </w:p>
        <w:p w14:paraId="0D3C8AED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56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khách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mang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10"/>
              </w:rPr>
              <w:t>2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66</w:t>
            </w:r>
          </w:hyperlink>
        </w:p>
        <w:p w14:paraId="66AA65B6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 w:after="20"/>
            <w:ind w:left="1544" w:hanging="596"/>
            <w:rPr>
              <w:rFonts w:cs="Times New Roman"/>
            </w:rPr>
          </w:pPr>
          <w:hyperlink w:anchor="_bookmark57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top 5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67</w:t>
            </w:r>
          </w:hyperlink>
        </w:p>
        <w:p w14:paraId="320CD920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70"/>
            <w:ind w:left="1544" w:hanging="596"/>
            <w:rPr>
              <w:rFonts w:cs="Times New Roman"/>
            </w:rPr>
          </w:pPr>
          <w:hyperlink w:anchor="_bookmark58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chi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chuyển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tháng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2"/>
              </w:rPr>
              <w:t>chuyển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67</w:t>
            </w:r>
          </w:hyperlink>
        </w:p>
        <w:p w14:paraId="31F26A95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59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được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với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tổng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lớn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hơn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15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68</w:t>
            </w:r>
          </w:hyperlink>
        </w:p>
        <w:p w14:paraId="3BEF9452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line="276" w:lineRule="auto"/>
            <w:ind w:left="948" w:right="226" w:firstLine="0"/>
            <w:rPr>
              <w:rFonts w:cs="Times New Roman"/>
            </w:rPr>
          </w:pPr>
          <w:hyperlink w:anchor="_bookmark60" w:history="1">
            <w:proofErr w:type="spellStart"/>
            <w:r w:rsidR="005A17A1" w:rsidRPr="001F2327">
              <w:rPr>
                <w:rFonts w:cs="Times New Roman"/>
              </w:rPr>
              <w:t>Thống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kê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mỗi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sắp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xếp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60" w:history="1"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thứ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tự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giảm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dần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>.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69</w:t>
            </w:r>
          </w:hyperlink>
        </w:p>
        <w:p w14:paraId="7119DE7C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16"/>
            <w:ind w:left="1544" w:hanging="596"/>
            <w:rPr>
              <w:rFonts w:cs="Times New Roman"/>
            </w:rPr>
          </w:pPr>
          <w:hyperlink w:anchor="_bookmark61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tiểu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đơn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nhiều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thấp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69</w:t>
            </w:r>
          </w:hyperlink>
        </w:p>
        <w:p w14:paraId="08792CF1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62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3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69</w:t>
            </w:r>
          </w:hyperlink>
        </w:p>
        <w:p w14:paraId="2BBDD0A0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63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những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$1000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đến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$10000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70</w:t>
            </w:r>
          </w:hyperlink>
        </w:p>
        <w:p w14:paraId="2BF95102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678"/>
              <w:tab w:val="left" w:leader="dot" w:pos="10182"/>
            </w:tabs>
            <w:spacing w:line="273" w:lineRule="auto"/>
            <w:ind w:left="948" w:right="226" w:firstLine="0"/>
            <w:rPr>
              <w:rFonts w:cs="Times New Roman"/>
            </w:rPr>
          </w:pPr>
          <w:hyperlink w:anchor="_bookmark64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đơn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bán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ra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ngoại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trừ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64" w:history="1"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Zurich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Zhuhai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71</w:t>
            </w:r>
          </w:hyperlink>
        </w:p>
        <w:p w14:paraId="16A58D20" w14:textId="77777777" w:rsidR="00A277B7" w:rsidRPr="001F2327" w:rsidRDefault="007A6FE1">
          <w:pPr>
            <w:pStyle w:val="TOC4"/>
            <w:numPr>
              <w:ilvl w:val="2"/>
              <w:numId w:val="23"/>
            </w:numPr>
            <w:tabs>
              <w:tab w:val="left" w:pos="1123"/>
              <w:tab w:val="left" w:leader="dot" w:pos="10182"/>
            </w:tabs>
            <w:spacing w:before="127"/>
            <w:ind w:left="1123" w:hanging="415"/>
            <w:rPr>
              <w:rFonts w:cs="Times New Roman"/>
            </w:rPr>
          </w:pPr>
          <w:hyperlink w:anchor="_bookmark65" w:history="1">
            <w:proofErr w:type="spellStart"/>
            <w:r w:rsidR="005A17A1" w:rsidRPr="001F2327">
              <w:rPr>
                <w:rFonts w:cs="Times New Roman"/>
              </w:rPr>
              <w:t>Sử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dụng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công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cụ</w:t>
            </w:r>
            <w:proofErr w:type="spellEnd"/>
            <w:r w:rsidR="005A17A1" w:rsidRPr="001F2327">
              <w:rPr>
                <w:rFonts w:cs="Times New Roman"/>
              </w:rPr>
              <w:t xml:space="preserve"> Pivot</w:t>
            </w:r>
            <w:r w:rsidR="005A17A1" w:rsidRPr="001F2327">
              <w:rPr>
                <w:rFonts w:cs="Times New Roman"/>
                <w:spacing w:val="-5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Excel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71</w:t>
            </w:r>
          </w:hyperlink>
        </w:p>
        <w:p w14:paraId="6823BE78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66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nước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Pháp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(France)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72</w:t>
            </w:r>
          </w:hyperlink>
        </w:p>
        <w:p w14:paraId="3E4EE420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/>
            <w:ind w:left="1544" w:hanging="596"/>
            <w:rPr>
              <w:rFonts w:cs="Times New Roman"/>
            </w:rPr>
          </w:pPr>
          <w:hyperlink w:anchor="_bookmark67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khách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mang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2014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72</w:t>
            </w:r>
          </w:hyperlink>
        </w:p>
        <w:p w14:paraId="739273FE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68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top 5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73</w:t>
            </w:r>
          </w:hyperlink>
        </w:p>
        <w:p w14:paraId="5478C558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69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chi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phí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chuyển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tháng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2"/>
              </w:rPr>
              <w:t>chuyển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74</w:t>
            </w:r>
          </w:hyperlink>
        </w:p>
        <w:p w14:paraId="3837945D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70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được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với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tổng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lớn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hơn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15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76</w:t>
            </w:r>
          </w:hyperlink>
        </w:p>
        <w:p w14:paraId="474393FE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1" w:line="278" w:lineRule="auto"/>
            <w:ind w:left="948" w:right="226" w:firstLine="0"/>
            <w:rPr>
              <w:rFonts w:cs="Times New Roman"/>
            </w:rPr>
          </w:pPr>
          <w:hyperlink w:anchor="_bookmark71" w:history="1">
            <w:proofErr w:type="spellStart"/>
            <w:r w:rsidR="005A17A1" w:rsidRPr="001F2327">
              <w:rPr>
                <w:rFonts w:cs="Times New Roman"/>
              </w:rPr>
              <w:t>Thống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kê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mỗi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sắp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xếp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71" w:history="1"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thứ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tự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giảm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dần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>.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77</w:t>
            </w:r>
          </w:hyperlink>
        </w:p>
        <w:p w14:paraId="069159CF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15"/>
            <w:ind w:left="1544" w:hanging="596"/>
            <w:rPr>
              <w:rFonts w:cs="Times New Roman"/>
            </w:rPr>
          </w:pPr>
          <w:hyperlink w:anchor="_bookmark72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tiểu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đơn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nhiều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thấp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78</w:t>
            </w:r>
          </w:hyperlink>
        </w:p>
        <w:p w14:paraId="112F0835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spacing w:before="160"/>
            <w:ind w:left="1544" w:hanging="596"/>
            <w:rPr>
              <w:rFonts w:cs="Times New Roman"/>
            </w:rPr>
          </w:pPr>
          <w:hyperlink w:anchor="_bookmark73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3 </w:t>
            </w:r>
            <w:proofErr w:type="spellStart"/>
            <w:r w:rsidR="005A17A1" w:rsidRPr="001F2327">
              <w:rPr>
                <w:rFonts w:cs="Times New Roman"/>
              </w:rPr>
              <w:t>thành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phố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78</w:t>
            </w:r>
          </w:hyperlink>
        </w:p>
        <w:p w14:paraId="545AA0F6" w14:textId="77777777" w:rsidR="00A277B7" w:rsidRPr="001F2327" w:rsidRDefault="007A6FE1">
          <w:pPr>
            <w:pStyle w:val="TOC5"/>
            <w:numPr>
              <w:ilvl w:val="3"/>
              <w:numId w:val="23"/>
            </w:numPr>
            <w:tabs>
              <w:tab w:val="left" w:pos="1544"/>
              <w:tab w:val="left" w:leader="dot" w:pos="10182"/>
            </w:tabs>
            <w:ind w:left="1544" w:hanging="596"/>
            <w:rPr>
              <w:rFonts w:cs="Times New Roman"/>
            </w:rPr>
          </w:pPr>
          <w:hyperlink w:anchor="_bookmark74" w:history="1"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những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$1000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đến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$10000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79</w:t>
            </w:r>
          </w:hyperlink>
        </w:p>
        <w:p w14:paraId="33DDD0B0" w14:textId="77777777" w:rsidR="00A277B7" w:rsidRPr="001F2327" w:rsidRDefault="007A6FE1">
          <w:pPr>
            <w:pStyle w:val="TOC1"/>
            <w:numPr>
              <w:ilvl w:val="0"/>
              <w:numId w:val="23"/>
            </w:numPr>
            <w:tabs>
              <w:tab w:val="left" w:pos="547"/>
              <w:tab w:val="left" w:leader="dot" w:pos="10182"/>
            </w:tabs>
            <w:ind w:left="547" w:hanging="319"/>
            <w:rPr>
              <w:rFonts w:cs="Times New Roman"/>
            </w:rPr>
          </w:pPr>
          <w:hyperlink w:anchor="_bookmark75" w:history="1">
            <w:r w:rsidR="005A17A1" w:rsidRPr="001F2327">
              <w:rPr>
                <w:rFonts w:cs="Times New Roman"/>
              </w:rPr>
              <w:t>POWER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BI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-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REPORT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CHO CÁC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>CÂU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r w:rsidR="005A17A1" w:rsidRPr="001F2327">
              <w:rPr>
                <w:rFonts w:cs="Times New Roman"/>
              </w:rPr>
              <w:t>TRUY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  <w:spacing w:val="-5"/>
              </w:rPr>
              <w:t>VẤN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81</w:t>
            </w:r>
          </w:hyperlink>
        </w:p>
        <w:p w14:paraId="5F9BC92D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61"/>
            <w:ind w:left="701" w:hanging="233"/>
            <w:rPr>
              <w:rFonts w:cs="Times New Roman"/>
            </w:rPr>
          </w:pPr>
          <w:hyperlink w:anchor="_bookmark76" w:history="1">
            <w:proofErr w:type="spellStart"/>
            <w:r w:rsidR="005A17A1" w:rsidRPr="001F2327">
              <w:rPr>
                <w:rFonts w:cs="Times New Roman"/>
              </w:rPr>
              <w:t>Tạo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connection</w:t>
            </w:r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để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import </w:t>
            </w:r>
            <w:r w:rsidR="005A17A1" w:rsidRPr="001F2327">
              <w:rPr>
                <w:rFonts w:cs="Times New Roman"/>
                <w:spacing w:val="-4"/>
              </w:rPr>
              <w:t>data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81</w:t>
            </w:r>
          </w:hyperlink>
        </w:p>
        <w:p w14:paraId="7681A9FF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ind w:left="701" w:hanging="233"/>
            <w:rPr>
              <w:rFonts w:cs="Times New Roman"/>
            </w:rPr>
          </w:pPr>
          <w:hyperlink w:anchor="_bookmark77" w:history="1">
            <w:r w:rsidR="005A17A1" w:rsidRPr="001F2327">
              <w:rPr>
                <w:rFonts w:cs="Times New Roman"/>
              </w:rPr>
              <w:t>Chart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</w:rPr>
              <w:t>-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nước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Pháp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r w:rsidR="005A17A1" w:rsidRPr="001F2327">
              <w:rPr>
                <w:rFonts w:cs="Times New Roman"/>
                <w:spacing w:val="-2"/>
              </w:rPr>
              <w:t>(France)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83</w:t>
            </w:r>
          </w:hyperlink>
        </w:p>
        <w:p w14:paraId="676395FE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60"/>
            <w:ind w:left="701" w:hanging="233"/>
            <w:rPr>
              <w:rFonts w:cs="Times New Roman"/>
            </w:rPr>
          </w:pPr>
          <w:hyperlink w:anchor="_bookmark78" w:history="1">
            <w:r w:rsidR="005A17A1" w:rsidRPr="001F2327">
              <w:rPr>
                <w:rFonts w:cs="Times New Roman"/>
              </w:rPr>
              <w:t>Table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-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khách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hàng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mang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lại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nhất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r w:rsidR="005A17A1" w:rsidRPr="001F2327">
              <w:rPr>
                <w:rFonts w:cs="Times New Roman"/>
                <w:spacing w:val="-4"/>
              </w:rPr>
              <w:t>2014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84</w:t>
            </w:r>
          </w:hyperlink>
        </w:p>
        <w:p w14:paraId="727E22F0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ind w:left="701" w:hanging="233"/>
            <w:rPr>
              <w:rFonts w:cs="Times New Roman"/>
            </w:rPr>
          </w:pPr>
          <w:hyperlink w:anchor="_bookmark79" w:history="1">
            <w:r w:rsidR="005A17A1" w:rsidRPr="001F2327">
              <w:rPr>
                <w:rFonts w:cs="Times New Roman"/>
              </w:rPr>
              <w:t>Pie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chart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-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r w:rsidR="005A17A1" w:rsidRPr="001F2327">
              <w:rPr>
                <w:rFonts w:cs="Times New Roman"/>
              </w:rPr>
              <w:t>top 5</w:t>
            </w:r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cao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nhất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86</w:t>
            </w:r>
          </w:hyperlink>
        </w:p>
        <w:p w14:paraId="6C0F4014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60"/>
            <w:ind w:left="701" w:hanging="233"/>
            <w:rPr>
              <w:rFonts w:cs="Times New Roman"/>
            </w:rPr>
          </w:pPr>
          <w:hyperlink w:anchor="_bookmark80" w:history="1">
            <w:r w:rsidR="005A17A1" w:rsidRPr="001F2327">
              <w:rPr>
                <w:rFonts w:cs="Times New Roman"/>
              </w:rPr>
              <w:t>Matrix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r w:rsidR="005A17A1" w:rsidRPr="001F2327">
              <w:rPr>
                <w:rFonts w:cs="Times New Roman"/>
              </w:rPr>
              <w:t>-</w:t>
            </w:r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</w:rPr>
              <w:t xml:space="preserve"> chi</w:t>
            </w:r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phí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chuyển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năm</w:t>
            </w:r>
            <w:proofErr w:type="spellEnd"/>
            <w:r w:rsidR="005A17A1" w:rsidRPr="001F2327">
              <w:rPr>
                <w:rFonts w:cs="Times New Roman"/>
              </w:rPr>
              <w:t>,</w:t>
            </w:r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tháng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2"/>
              </w:rPr>
              <w:t>chuyển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87</w:t>
            </w:r>
          </w:hyperlink>
        </w:p>
        <w:p w14:paraId="201A38E0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ind w:left="701" w:hanging="233"/>
            <w:rPr>
              <w:rFonts w:cs="Times New Roman"/>
            </w:rPr>
          </w:pPr>
          <w:hyperlink w:anchor="_bookmark81" w:history="1">
            <w:r w:rsidR="005A17A1" w:rsidRPr="001F2327">
              <w:rPr>
                <w:rFonts w:cs="Times New Roman"/>
              </w:rPr>
              <w:t>Matrix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>-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được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đặt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với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tổng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số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lượng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lớn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hơn</w:t>
            </w:r>
            <w:proofErr w:type="spellEnd"/>
            <w:r w:rsidR="005A17A1" w:rsidRPr="001F2327">
              <w:rPr>
                <w:rFonts w:cs="Times New Roman"/>
                <w:spacing w:val="-5"/>
              </w:rPr>
              <w:t xml:space="preserve"> </w:t>
            </w:r>
            <w:r w:rsidR="005A17A1" w:rsidRPr="001F2327">
              <w:rPr>
                <w:rFonts w:cs="Times New Roman"/>
              </w:rPr>
              <w:t>15</w:t>
            </w:r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từng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quốc</w:t>
            </w:r>
            <w:proofErr w:type="spellEnd"/>
            <w:r w:rsidR="005A17A1" w:rsidRPr="001F2327">
              <w:rPr>
                <w:rFonts w:cs="Times New Roman"/>
                <w:spacing w:val="-6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5"/>
              </w:rPr>
              <w:t>gia</w:t>
            </w:r>
            <w:proofErr w:type="spellEnd"/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88</w:t>
            </w:r>
          </w:hyperlink>
        </w:p>
        <w:p w14:paraId="2904BBB9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61" w:line="278" w:lineRule="auto"/>
            <w:ind w:left="468" w:right="226" w:firstLine="0"/>
            <w:rPr>
              <w:rFonts w:cs="Times New Roman"/>
            </w:rPr>
          </w:pPr>
          <w:hyperlink w:anchor="_bookmark82" w:history="1">
            <w:r w:rsidR="005A17A1" w:rsidRPr="001F2327">
              <w:rPr>
                <w:rFonts w:cs="Times New Roman"/>
              </w:rPr>
              <w:t xml:space="preserve">Matrix - </w:t>
            </w:r>
            <w:proofErr w:type="spellStart"/>
            <w:r w:rsidR="005A17A1" w:rsidRPr="001F2327">
              <w:rPr>
                <w:rFonts w:cs="Times New Roman"/>
              </w:rPr>
              <w:t>Thống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kê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và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của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mỗi</w:t>
            </w:r>
            <w:proofErr w:type="spellEnd"/>
            <w:r w:rsidR="005A17A1" w:rsidRPr="001F2327">
              <w:rPr>
                <w:rFonts w:cs="Times New Roman"/>
                <w:spacing w:val="-3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loại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, </w:t>
            </w:r>
            <w:proofErr w:type="spellStart"/>
            <w:r w:rsidR="005A17A1" w:rsidRPr="001F2327">
              <w:rPr>
                <w:rFonts w:cs="Times New Roman"/>
              </w:rPr>
              <w:t>sắp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xếp</w:t>
            </w:r>
            <w:proofErr w:type="spellEnd"/>
          </w:hyperlink>
          <w:r w:rsidR="005A17A1" w:rsidRPr="001F2327">
            <w:rPr>
              <w:rFonts w:cs="Times New Roman"/>
            </w:rPr>
            <w:t xml:space="preserve"> </w:t>
          </w:r>
          <w:hyperlink w:anchor="_bookmark82" w:history="1">
            <w:proofErr w:type="spellStart"/>
            <w:r w:rsidR="005A17A1" w:rsidRPr="001F2327">
              <w:rPr>
                <w:rFonts w:cs="Times New Roman"/>
              </w:rPr>
              <w:t>theo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thứ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tự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phần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trăm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lợi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nhuận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giảm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  <w:spacing w:val="-4"/>
              </w:rPr>
              <w:t>dần</w:t>
            </w:r>
            <w:proofErr w:type="spellEnd"/>
            <w:r w:rsidR="005A17A1" w:rsidRPr="001F2327">
              <w:rPr>
                <w:rFonts w:cs="Times New Roman"/>
                <w:spacing w:val="-4"/>
              </w:rPr>
              <w:t>.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90</w:t>
            </w:r>
          </w:hyperlink>
        </w:p>
        <w:p w14:paraId="35A27396" w14:textId="77777777" w:rsidR="00A277B7" w:rsidRPr="001F2327" w:rsidRDefault="007A6FE1">
          <w:pPr>
            <w:pStyle w:val="TOC2"/>
            <w:numPr>
              <w:ilvl w:val="1"/>
              <w:numId w:val="23"/>
            </w:numPr>
            <w:tabs>
              <w:tab w:val="left" w:pos="701"/>
              <w:tab w:val="left" w:leader="dot" w:pos="10182"/>
            </w:tabs>
            <w:spacing w:before="116"/>
            <w:ind w:left="701" w:hanging="233"/>
            <w:rPr>
              <w:rFonts w:cs="Times New Roman"/>
            </w:rPr>
          </w:pPr>
          <w:hyperlink w:anchor="_bookmark83" w:history="1">
            <w:r w:rsidR="005A17A1" w:rsidRPr="001F2327">
              <w:rPr>
                <w:rFonts w:cs="Times New Roman"/>
              </w:rPr>
              <w:t>Table</w:t>
            </w:r>
            <w:r w:rsidR="005A17A1" w:rsidRPr="001F2327">
              <w:rPr>
                <w:rFonts w:cs="Times New Roman"/>
                <w:spacing w:val="-3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- </w:t>
            </w:r>
            <w:proofErr w:type="spellStart"/>
            <w:r w:rsidR="005A17A1" w:rsidRPr="001F2327">
              <w:rPr>
                <w:rFonts w:cs="Times New Roman"/>
              </w:rPr>
              <w:t>Tìm</w:t>
            </w:r>
            <w:proofErr w:type="spellEnd"/>
            <w:r w:rsidR="005A17A1" w:rsidRPr="001F2327">
              <w:rPr>
                <w:rFonts w:cs="Times New Roman"/>
                <w:spacing w:val="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những</w:t>
            </w:r>
            <w:proofErr w:type="spellEnd"/>
            <w:r w:rsidR="005A17A1" w:rsidRPr="001F2327">
              <w:rPr>
                <w:rFonts w:cs="Times New Roman"/>
                <w:spacing w:val="-1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sản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phẩm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có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doanh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thu</w:t>
            </w:r>
            <w:proofErr w:type="spellEnd"/>
            <w:r w:rsidR="005A17A1" w:rsidRPr="001F2327">
              <w:rPr>
                <w:rFonts w:cs="Times New Roman"/>
              </w:rPr>
              <w:t xml:space="preserve"> </w:t>
            </w:r>
            <w:proofErr w:type="spellStart"/>
            <w:r w:rsidR="005A17A1" w:rsidRPr="001F2327">
              <w:rPr>
                <w:rFonts w:cs="Times New Roman"/>
              </w:rPr>
              <w:t>từ</w:t>
            </w:r>
            <w:proofErr w:type="spellEnd"/>
            <w:r w:rsidR="005A17A1" w:rsidRPr="001F2327">
              <w:rPr>
                <w:rFonts w:cs="Times New Roman"/>
                <w:spacing w:val="-7"/>
              </w:rPr>
              <w:t xml:space="preserve"> </w:t>
            </w:r>
            <w:r w:rsidR="005A17A1" w:rsidRPr="001F2327">
              <w:rPr>
                <w:rFonts w:cs="Times New Roman"/>
              </w:rPr>
              <w:t xml:space="preserve">$1000 </w:t>
            </w:r>
            <w:proofErr w:type="spellStart"/>
            <w:r w:rsidR="005A17A1" w:rsidRPr="001F2327">
              <w:rPr>
                <w:rFonts w:cs="Times New Roman"/>
              </w:rPr>
              <w:t>đến</w:t>
            </w:r>
            <w:proofErr w:type="spellEnd"/>
            <w:r w:rsidR="005A17A1" w:rsidRPr="001F2327">
              <w:rPr>
                <w:rFonts w:cs="Times New Roman"/>
                <w:spacing w:val="-2"/>
              </w:rPr>
              <w:t xml:space="preserve"> $10000</w:t>
            </w:r>
            <w:r w:rsidR="005A17A1" w:rsidRPr="001F2327">
              <w:rPr>
                <w:rFonts w:cs="Times New Roman"/>
              </w:rPr>
              <w:tab/>
            </w:r>
            <w:r w:rsidR="005A17A1" w:rsidRPr="001F2327">
              <w:rPr>
                <w:rFonts w:cs="Times New Roman"/>
                <w:spacing w:val="-5"/>
              </w:rPr>
              <w:t>90</w:t>
            </w:r>
          </w:hyperlink>
        </w:p>
      </w:sdtContent>
    </w:sdt>
    <w:p w14:paraId="343910FE" w14:textId="77777777" w:rsidR="00A277B7" w:rsidRPr="001F2327" w:rsidRDefault="00A277B7">
      <w:pPr>
        <w:rPr>
          <w:rFonts w:cs="Times New Roman"/>
          <w:lang w:val="vi-VN"/>
        </w:rPr>
        <w:sectPr w:rsidR="00A277B7" w:rsidRPr="001F2327">
          <w:type w:val="continuous"/>
          <w:pgSz w:w="12240" w:h="15840"/>
          <w:pgMar w:top="940" w:right="780" w:bottom="1458" w:left="780" w:header="0" w:footer="1035" w:gutter="0"/>
          <w:cols w:space="720"/>
        </w:sectPr>
      </w:pPr>
    </w:p>
    <w:p w14:paraId="0C4DAF67" w14:textId="77777777" w:rsidR="00A277B7" w:rsidRPr="001F2327" w:rsidRDefault="005A17A1">
      <w:pPr>
        <w:pStyle w:val="Heading1"/>
        <w:numPr>
          <w:ilvl w:val="0"/>
          <w:numId w:val="22"/>
        </w:numPr>
        <w:tabs>
          <w:tab w:val="left" w:pos="423"/>
        </w:tabs>
        <w:ind w:left="423" w:hanging="195"/>
        <w:rPr>
          <w:rFonts w:cs="Times New Roman"/>
        </w:rPr>
      </w:pPr>
      <w:bookmarkStart w:id="0" w:name="_bookmark0"/>
      <w:bookmarkEnd w:id="0"/>
      <w:r w:rsidRPr="001F2327">
        <w:rPr>
          <w:rFonts w:cs="Times New Roman"/>
        </w:rPr>
        <w:lastRenderedPageBreak/>
        <w:t>TỔNG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QUAN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VỀ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DỮ</w:t>
      </w:r>
      <w:r w:rsidRPr="001F2327">
        <w:rPr>
          <w:rFonts w:cs="Times New Roman"/>
          <w:spacing w:val="-4"/>
        </w:rPr>
        <w:t xml:space="preserve"> LIỆU</w:t>
      </w:r>
    </w:p>
    <w:p w14:paraId="1B4EAEB4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ind w:left="480" w:hanging="252"/>
        <w:rPr>
          <w:rFonts w:cs="Times New Roman"/>
        </w:rPr>
      </w:pPr>
      <w:bookmarkStart w:id="1" w:name="_bookmark1"/>
      <w:bookmarkEnd w:id="1"/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tả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liệu</w:t>
      </w:r>
      <w:proofErr w:type="spellEnd"/>
    </w:p>
    <w:p w14:paraId="3490F048" w14:textId="52C25A2D" w:rsidR="00A277B7" w:rsidRPr="001F2327" w:rsidRDefault="005A17A1">
      <w:pPr>
        <w:pStyle w:val="ListParagraph"/>
        <w:numPr>
          <w:ilvl w:val="0"/>
          <w:numId w:val="21"/>
        </w:numPr>
        <w:tabs>
          <w:tab w:val="left" w:pos="948"/>
        </w:tabs>
        <w:spacing w:before="16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Nguồn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9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5"/>
          <w:sz w:val="24"/>
        </w:rPr>
        <w:t xml:space="preserve"> </w:t>
      </w:r>
      <w:hyperlink r:id="rId11" w:history="1">
        <w:r w:rsidR="00A830E0">
          <w:rPr>
            <w:rStyle w:val="Hyperlink"/>
          </w:rPr>
          <w:t>Global Super Store Analysis using Power BI (kaggle.com)</w:t>
        </w:r>
      </w:hyperlink>
    </w:p>
    <w:p w14:paraId="375EB92C" w14:textId="77777777" w:rsidR="00A277B7" w:rsidRPr="001F2327" w:rsidRDefault="005A17A1">
      <w:pPr>
        <w:pStyle w:val="ListParagraph"/>
        <w:numPr>
          <w:ilvl w:val="0"/>
          <w:numId w:val="21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Global Super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Store</w:t>
      </w:r>
    </w:p>
    <w:p w14:paraId="47F29D9B" w14:textId="5D1B64C7" w:rsidR="00A277B7" w:rsidRPr="001F2327" w:rsidRDefault="005A17A1">
      <w:pPr>
        <w:pStyle w:val="BodyText"/>
        <w:spacing w:before="165" w:line="273" w:lineRule="auto"/>
        <w:ind w:right="223"/>
        <w:rPr>
          <w:rFonts w:cs="Times New Roman"/>
        </w:rPr>
      </w:pPr>
      <w:r w:rsidRPr="001F2327">
        <w:rPr>
          <w:rFonts w:cs="Times New Roman"/>
        </w:rPr>
        <w:t>Global Super Store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về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điện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diễn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trên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thế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giới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qua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cung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</w:rPr>
        <w:t xml:space="preserve">, </w:t>
      </w:r>
      <w:proofErr w:type="spellStart"/>
      <w:r w:rsidRPr="001F2327">
        <w:rPr>
          <w:rFonts w:cs="Times New Roman"/>
        </w:rPr>
        <w:t>thị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trường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khác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nhau</w:t>
      </w:r>
      <w:proofErr w:type="spellEnd"/>
      <w:r w:rsidRPr="001F2327">
        <w:rPr>
          <w:rFonts w:cs="Times New Roman"/>
        </w:rPr>
        <w:t>.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thập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r w:rsidR="003D51E5" w:rsidRPr="001F2327">
        <w:rPr>
          <w:rFonts w:cs="Times New Roman"/>
        </w:rPr>
        <w:t>2017</w:t>
      </w:r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r w:rsidR="003D51E5" w:rsidRPr="001F2327">
        <w:rPr>
          <w:rFonts w:cs="Times New Roman"/>
        </w:rPr>
        <w:t>2022</w:t>
      </w:r>
      <w:r w:rsidRPr="001F2327">
        <w:rPr>
          <w:rFonts w:cs="Times New Roman"/>
        </w:rPr>
        <w:t>.</w:t>
      </w:r>
    </w:p>
    <w:p w14:paraId="41952E3B" w14:textId="77777777" w:rsidR="00A277B7" w:rsidRPr="001F2327" w:rsidRDefault="005A17A1">
      <w:pPr>
        <w:pStyle w:val="BodyText"/>
        <w:spacing w:before="121"/>
        <w:rPr>
          <w:rFonts w:cs="Times New Roman"/>
        </w:rPr>
      </w:pP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cung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tin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về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giá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cả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phí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2"/>
        </w:rPr>
        <w:t>thông</w:t>
      </w:r>
      <w:proofErr w:type="spellEnd"/>
    </w:p>
    <w:p w14:paraId="131B6EFE" w14:textId="0232DB3A" w:rsidR="00A277B7" w:rsidRPr="001F2327" w:rsidRDefault="005A17A1" w:rsidP="006908EA">
      <w:pPr>
        <w:pStyle w:val="BodyText"/>
        <w:spacing w:before="46" w:line="376" w:lineRule="auto"/>
        <w:ind w:right="615"/>
        <w:rPr>
          <w:rFonts w:cs="Times New Roman"/>
        </w:rPr>
      </w:pPr>
      <w:r w:rsidRPr="001F2327">
        <w:rPr>
          <w:rFonts w:cs="Times New Roman"/>
        </w:rPr>
        <w:t>tin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khách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địa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điểm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thời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</w:rPr>
        <w:t>gian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</w:rPr>
        <w:t>/</w:t>
      </w:r>
      <w:proofErr w:type="spellStart"/>
      <w:r w:rsidRPr="001F2327">
        <w:rPr>
          <w:rFonts w:cs="Times New Roman"/>
        </w:rPr>
        <w:t>giao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... </w:t>
      </w:r>
      <w:proofErr w:type="spellStart"/>
      <w:r w:rsidRPr="001F2327">
        <w:rPr>
          <w:rFonts w:cs="Times New Roman"/>
        </w:rPr>
        <w:t>Dữ</w:t>
      </w:r>
      <w:proofErr w:type="spellEnd"/>
      <w:r w:rsidR="006908EA">
        <w:rPr>
          <w:rFonts w:cs="Times New Roman"/>
          <w:lang w:val="vi-VN"/>
        </w:rPr>
        <w:t xml:space="preserve"> </w:t>
      </w:r>
      <w:proofErr w:type="spellStart"/>
      <w:r w:rsidR="006908EA" w:rsidRPr="001F2327">
        <w:rPr>
          <w:rFonts w:cs="Times New Roman"/>
        </w:rPr>
        <w:t>liệu</w:t>
      </w:r>
      <w:proofErr w:type="spellEnd"/>
      <w:r w:rsidR="006908EA" w:rsidRPr="001F2327">
        <w:rPr>
          <w:rFonts w:cs="Times New Roman"/>
        </w:rPr>
        <w:t xml:space="preserve"> </w:t>
      </w:r>
      <w:proofErr w:type="spellStart"/>
      <w:r w:rsidR="006908EA" w:rsidRPr="001F2327">
        <w:rPr>
          <w:rFonts w:cs="Times New Roman"/>
        </w:rPr>
        <w:t>có</w:t>
      </w:r>
      <w:proofErr w:type="spellEnd"/>
      <w:r w:rsidR="006908EA" w:rsidRPr="001F2327">
        <w:rPr>
          <w:rFonts w:cs="Times New Roman"/>
        </w:rPr>
        <w:t xml:space="preserve"> 23 </w:t>
      </w:r>
      <w:proofErr w:type="spellStart"/>
      <w:r w:rsidR="006908EA" w:rsidRPr="001F2327">
        <w:rPr>
          <w:rFonts w:cs="Times New Roman"/>
        </w:rPr>
        <w:t>thuộc</w:t>
      </w:r>
      <w:proofErr w:type="spellEnd"/>
      <w:r w:rsidR="006908EA" w:rsidRPr="001F2327">
        <w:rPr>
          <w:rFonts w:cs="Times New Roman"/>
        </w:rPr>
        <w:t xml:space="preserve"> </w:t>
      </w:r>
      <w:proofErr w:type="spellStart"/>
      <w:r w:rsidR="006908EA" w:rsidRPr="001F2327">
        <w:rPr>
          <w:rFonts w:cs="Times New Roman"/>
        </w:rPr>
        <w:t>tính</w:t>
      </w:r>
      <w:proofErr w:type="spellEnd"/>
      <w:r w:rsidR="006908EA" w:rsidRPr="001F2327">
        <w:rPr>
          <w:rFonts w:cs="Times New Roman"/>
        </w:rPr>
        <w:t xml:space="preserve"> </w:t>
      </w:r>
      <w:proofErr w:type="spellStart"/>
      <w:r w:rsidR="006908EA" w:rsidRPr="001F2327">
        <w:rPr>
          <w:rFonts w:cs="Times New Roman"/>
        </w:rPr>
        <w:t>và</w:t>
      </w:r>
      <w:proofErr w:type="spellEnd"/>
      <w:r w:rsidR="006908EA" w:rsidRPr="001F2327">
        <w:rPr>
          <w:rFonts w:cs="Times New Roman"/>
        </w:rPr>
        <w:t xml:space="preserve"> 51290 </w:t>
      </w:r>
      <w:proofErr w:type="spellStart"/>
      <w:r w:rsidR="006908EA" w:rsidRPr="001F2327">
        <w:rPr>
          <w:rFonts w:cs="Times New Roman"/>
        </w:rPr>
        <w:t>dòng</w:t>
      </w:r>
      <w:proofErr w:type="spellEnd"/>
      <w:r w:rsidR="006908EA" w:rsidRPr="001F2327">
        <w:rPr>
          <w:rFonts w:cs="Times New Roman"/>
        </w:rPr>
        <w:t xml:space="preserve"> </w:t>
      </w:r>
      <w:proofErr w:type="spellStart"/>
      <w:r w:rsidR="006908EA" w:rsidRPr="001F2327">
        <w:rPr>
          <w:rFonts w:cs="Times New Roman"/>
        </w:rPr>
        <w:t>dữ</w:t>
      </w:r>
      <w:proofErr w:type="spellEnd"/>
      <w:r w:rsidR="006908EA" w:rsidRPr="001F2327">
        <w:rPr>
          <w:rFonts w:cs="Times New Roman"/>
        </w:rPr>
        <w:t xml:space="preserve"> </w:t>
      </w:r>
      <w:proofErr w:type="spellStart"/>
      <w:r w:rsidR="006908EA" w:rsidRPr="001F2327">
        <w:rPr>
          <w:rFonts w:cs="Times New Roman"/>
        </w:rPr>
        <w:t>liệu</w:t>
      </w:r>
      <w:proofErr w:type="spellEnd"/>
    </w:p>
    <w:p w14:paraId="1E7DCCC9" w14:textId="224D0873" w:rsidR="00A277B7" w:rsidRPr="001F2327" w:rsidRDefault="003D6F57">
      <w:pPr>
        <w:pStyle w:val="BodyText"/>
        <w:spacing w:before="4"/>
        <w:ind w:left="0"/>
        <w:rPr>
          <w:rFonts w:cs="Times New Roman"/>
          <w:sz w:val="5"/>
        </w:rPr>
      </w:pPr>
      <w:r w:rsidRPr="001F2327">
        <w:rPr>
          <w:rFonts w:cs="Times New Roman"/>
          <w:noProof/>
          <w:sz w:val="5"/>
        </w:rPr>
        <w:drawing>
          <wp:inline distT="0" distB="0" distL="0" distR="0" wp14:anchorId="0049DD8D" wp14:editId="21575755">
            <wp:extent cx="6781800" cy="2020570"/>
            <wp:effectExtent l="0" t="0" r="0" b="0"/>
            <wp:docPr id="236912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28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EB92" w14:textId="2EBE1180" w:rsidR="00A277B7" w:rsidRPr="001F2327" w:rsidRDefault="005A17A1">
      <w:pPr>
        <w:spacing w:before="178"/>
        <w:ind w:left="2385" w:right="2377"/>
        <w:jc w:val="center"/>
        <w:rPr>
          <w:rFonts w:cs="Times New Roman"/>
          <w:i/>
          <w:sz w:val="20"/>
        </w:rPr>
      </w:pPr>
      <w:proofErr w:type="spellStart"/>
      <w:r w:rsidRPr="001F2327">
        <w:rPr>
          <w:rFonts w:cs="Times New Roman"/>
          <w:i/>
          <w:color w:val="44536A"/>
          <w:sz w:val="20"/>
        </w:rPr>
        <w:t>Hình</w:t>
      </w:r>
      <w:proofErr w:type="spellEnd"/>
      <w:r w:rsidRPr="001F2327">
        <w:rPr>
          <w:rFonts w:cs="Times New Roman"/>
          <w:i/>
          <w:color w:val="44536A"/>
          <w:spacing w:val="-5"/>
          <w:sz w:val="20"/>
        </w:rPr>
        <w:t xml:space="preserve"> </w:t>
      </w:r>
      <w:r w:rsidRPr="001F2327">
        <w:rPr>
          <w:rFonts w:cs="Times New Roman"/>
          <w:i/>
          <w:color w:val="44536A"/>
          <w:sz w:val="20"/>
        </w:rPr>
        <w:t>1</w:t>
      </w:r>
      <w:r w:rsidRPr="001F2327">
        <w:rPr>
          <w:rFonts w:cs="Times New Roman"/>
          <w:i/>
          <w:color w:val="44536A"/>
          <w:spacing w:val="-4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Ảnh</w:t>
      </w:r>
      <w:proofErr w:type="spellEnd"/>
      <w:r w:rsidRPr="001F2327">
        <w:rPr>
          <w:rFonts w:cs="Times New Roman"/>
          <w:i/>
          <w:color w:val="44536A"/>
          <w:spacing w:val="-4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dữ</w:t>
      </w:r>
      <w:proofErr w:type="spellEnd"/>
      <w:r w:rsidRPr="001F2327">
        <w:rPr>
          <w:rFonts w:cs="Times New Roman"/>
          <w:i/>
          <w:color w:val="44536A"/>
          <w:spacing w:val="-3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liệu</w:t>
      </w:r>
      <w:proofErr w:type="spellEnd"/>
    </w:p>
    <w:p w14:paraId="58CB34DA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203"/>
        <w:ind w:left="480" w:hanging="252"/>
        <w:rPr>
          <w:rFonts w:cs="Times New Roman"/>
        </w:rPr>
      </w:pPr>
      <w:bookmarkStart w:id="2" w:name="_bookmark2"/>
      <w:bookmarkEnd w:id="2"/>
      <w:r w:rsidRPr="001F2327">
        <w:rPr>
          <w:rFonts w:cs="Times New Roman"/>
        </w:rPr>
        <w:t>Các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4"/>
        </w:rPr>
        <w:t>liệu</w:t>
      </w:r>
      <w:proofErr w:type="spellEnd"/>
    </w:p>
    <w:p w14:paraId="06B76FDB" w14:textId="77777777" w:rsidR="00A277B7" w:rsidRPr="001F2327" w:rsidRDefault="00A277B7">
      <w:pPr>
        <w:pStyle w:val="BodyText"/>
        <w:spacing w:before="5"/>
        <w:ind w:left="0"/>
        <w:rPr>
          <w:rFonts w:cs="Times New Roman"/>
          <w:b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2233"/>
        <w:gridCol w:w="2430"/>
        <w:gridCol w:w="4913"/>
      </w:tblGrid>
      <w:tr w:rsidR="00A277B7" w:rsidRPr="001F2327" w14:paraId="2FC296F9" w14:textId="77777777">
        <w:trPr>
          <w:trHeight w:val="801"/>
        </w:trPr>
        <w:tc>
          <w:tcPr>
            <w:tcW w:w="643" w:type="dxa"/>
          </w:tcPr>
          <w:p w14:paraId="464AE42C" w14:textId="77777777" w:rsidR="00A277B7" w:rsidRPr="001F2327" w:rsidRDefault="005A17A1">
            <w:pPr>
              <w:pStyle w:val="TableParagraph"/>
              <w:ind w:left="244" w:right="167" w:hanging="63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6"/>
                <w:sz w:val="24"/>
              </w:rPr>
              <w:t xml:space="preserve">ST </w:t>
            </w:r>
            <w:r w:rsidRPr="001F2327">
              <w:rPr>
                <w:rFonts w:cs="Times New Roman"/>
                <w:b/>
                <w:spacing w:val="-10"/>
                <w:sz w:val="24"/>
              </w:rPr>
              <w:t>T</w:t>
            </w:r>
          </w:p>
        </w:tc>
        <w:tc>
          <w:tcPr>
            <w:tcW w:w="2233" w:type="dxa"/>
          </w:tcPr>
          <w:p w14:paraId="42204DFE" w14:textId="77777777" w:rsidR="00A277B7" w:rsidRPr="001F2327" w:rsidRDefault="005A17A1">
            <w:pPr>
              <w:pStyle w:val="TableParagraph"/>
              <w:ind w:left="518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6C5CD33A" w14:textId="77777777" w:rsidR="00A277B7" w:rsidRPr="001F2327" w:rsidRDefault="005A17A1">
            <w:pPr>
              <w:pStyle w:val="TableParagraph"/>
              <w:ind w:left="538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4913" w:type="dxa"/>
          </w:tcPr>
          <w:p w14:paraId="40203CA0" w14:textId="77777777" w:rsidR="00A277B7" w:rsidRPr="001F2327" w:rsidRDefault="005A17A1">
            <w:pPr>
              <w:pStyle w:val="TableParagraph"/>
              <w:ind w:left="12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02F61F68" w14:textId="77777777">
        <w:trPr>
          <w:trHeight w:val="532"/>
        </w:trPr>
        <w:tc>
          <w:tcPr>
            <w:tcW w:w="643" w:type="dxa"/>
          </w:tcPr>
          <w:p w14:paraId="5726A7EC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1</w:t>
            </w:r>
          </w:p>
        </w:tc>
        <w:tc>
          <w:tcPr>
            <w:tcW w:w="2233" w:type="dxa"/>
          </w:tcPr>
          <w:p w14:paraId="0104DDEF" w14:textId="70CBF276" w:rsidR="00A277B7" w:rsidRPr="001F2327" w:rsidRDefault="00C71E6F">
            <w:pPr>
              <w:pStyle w:val="TableParagraph"/>
              <w:spacing w:before="121"/>
              <w:ind w:left="110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z w:val="24"/>
                <w:lang w:val="vi-VN"/>
              </w:rPr>
              <w:t>Global_Orders_ID</w:t>
            </w:r>
          </w:p>
        </w:tc>
        <w:tc>
          <w:tcPr>
            <w:tcW w:w="2430" w:type="dxa"/>
          </w:tcPr>
          <w:p w14:paraId="32C2BB1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73905412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dòng</w:t>
            </w:r>
            <w:proofErr w:type="spellEnd"/>
            <w:r w:rsidRPr="001F2327">
              <w:rPr>
                <w:rFonts w:cs="Times New Roman"/>
                <w:spacing w:val="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liệu</w:t>
            </w:r>
            <w:proofErr w:type="spellEnd"/>
          </w:p>
        </w:tc>
      </w:tr>
      <w:tr w:rsidR="00A277B7" w:rsidRPr="001F2327" w14:paraId="07F729AB" w14:textId="77777777">
        <w:trPr>
          <w:trHeight w:val="537"/>
        </w:trPr>
        <w:tc>
          <w:tcPr>
            <w:tcW w:w="643" w:type="dxa"/>
          </w:tcPr>
          <w:p w14:paraId="371F8105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2</w:t>
            </w:r>
          </w:p>
        </w:tc>
        <w:tc>
          <w:tcPr>
            <w:tcW w:w="2233" w:type="dxa"/>
          </w:tcPr>
          <w:p w14:paraId="4EA5650D" w14:textId="36DFD0FF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Order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5"/>
                <w:sz w:val="24"/>
              </w:rPr>
              <w:t>ID</w:t>
            </w:r>
          </w:p>
        </w:tc>
        <w:tc>
          <w:tcPr>
            <w:tcW w:w="2430" w:type="dxa"/>
          </w:tcPr>
          <w:p w14:paraId="3A22721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568002C5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đơn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3F2870DB" w14:textId="77777777">
        <w:trPr>
          <w:trHeight w:val="532"/>
        </w:trPr>
        <w:tc>
          <w:tcPr>
            <w:tcW w:w="643" w:type="dxa"/>
          </w:tcPr>
          <w:p w14:paraId="30064064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3</w:t>
            </w:r>
          </w:p>
        </w:tc>
        <w:tc>
          <w:tcPr>
            <w:tcW w:w="2233" w:type="dxa"/>
          </w:tcPr>
          <w:p w14:paraId="7AE109CD" w14:textId="0FAC048E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Order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4"/>
                <w:sz w:val="24"/>
              </w:rPr>
              <w:t>Date</w:t>
            </w:r>
          </w:p>
        </w:tc>
        <w:tc>
          <w:tcPr>
            <w:tcW w:w="2430" w:type="dxa"/>
          </w:tcPr>
          <w:p w14:paraId="2641F6A2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4B9F73C0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5175A0FB" w14:textId="77777777">
        <w:trPr>
          <w:trHeight w:val="532"/>
        </w:trPr>
        <w:tc>
          <w:tcPr>
            <w:tcW w:w="643" w:type="dxa"/>
          </w:tcPr>
          <w:p w14:paraId="0D7E4ED0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4</w:t>
            </w:r>
          </w:p>
        </w:tc>
        <w:tc>
          <w:tcPr>
            <w:tcW w:w="2233" w:type="dxa"/>
          </w:tcPr>
          <w:p w14:paraId="41A23F74" w14:textId="0EF9FE65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Ship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4"/>
                <w:sz w:val="24"/>
              </w:rPr>
              <w:t>Date</w:t>
            </w:r>
          </w:p>
        </w:tc>
        <w:tc>
          <w:tcPr>
            <w:tcW w:w="2430" w:type="dxa"/>
          </w:tcPr>
          <w:p w14:paraId="0869205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4913" w:type="dxa"/>
          </w:tcPr>
          <w:p w14:paraId="440A1287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72B9559C" w14:textId="77777777">
        <w:trPr>
          <w:trHeight w:val="533"/>
        </w:trPr>
        <w:tc>
          <w:tcPr>
            <w:tcW w:w="643" w:type="dxa"/>
          </w:tcPr>
          <w:p w14:paraId="28AD9227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5</w:t>
            </w:r>
          </w:p>
        </w:tc>
        <w:tc>
          <w:tcPr>
            <w:tcW w:w="2233" w:type="dxa"/>
          </w:tcPr>
          <w:p w14:paraId="25CCBB42" w14:textId="5A842EB8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Ship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4"/>
                <w:sz w:val="24"/>
              </w:rPr>
              <w:t>Mode</w:t>
            </w:r>
          </w:p>
        </w:tc>
        <w:tc>
          <w:tcPr>
            <w:tcW w:w="2430" w:type="dxa"/>
          </w:tcPr>
          <w:p w14:paraId="3A38ABB1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2B1F818A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Loại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  <w:tr w:rsidR="00A277B7" w:rsidRPr="001F2327" w14:paraId="1CCC07E9" w14:textId="77777777">
        <w:trPr>
          <w:trHeight w:val="532"/>
        </w:trPr>
        <w:tc>
          <w:tcPr>
            <w:tcW w:w="643" w:type="dxa"/>
          </w:tcPr>
          <w:p w14:paraId="4B1630A4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6</w:t>
            </w:r>
          </w:p>
        </w:tc>
        <w:tc>
          <w:tcPr>
            <w:tcW w:w="2233" w:type="dxa"/>
          </w:tcPr>
          <w:p w14:paraId="2D54DDDE" w14:textId="18225086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Customer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5"/>
                <w:sz w:val="24"/>
              </w:rPr>
              <w:t>ID</w:t>
            </w:r>
          </w:p>
        </w:tc>
        <w:tc>
          <w:tcPr>
            <w:tcW w:w="2430" w:type="dxa"/>
          </w:tcPr>
          <w:p w14:paraId="2BD062C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7469E03A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7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19DE5E3F" w14:textId="77777777">
        <w:trPr>
          <w:trHeight w:val="532"/>
        </w:trPr>
        <w:tc>
          <w:tcPr>
            <w:tcW w:w="643" w:type="dxa"/>
          </w:tcPr>
          <w:p w14:paraId="5A582C6A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7</w:t>
            </w:r>
          </w:p>
        </w:tc>
        <w:tc>
          <w:tcPr>
            <w:tcW w:w="2233" w:type="dxa"/>
          </w:tcPr>
          <w:p w14:paraId="03ACD63F" w14:textId="0A289DB9" w:rsidR="00A277B7" w:rsidRPr="001F2327" w:rsidRDefault="00113604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Customer</w:t>
            </w:r>
            <w:r w:rsidRPr="001F2327">
              <w:rPr>
                <w:rFonts w:cs="Times New Roman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4"/>
                <w:sz w:val="24"/>
              </w:rPr>
              <w:t>Name</w:t>
            </w:r>
          </w:p>
        </w:tc>
        <w:tc>
          <w:tcPr>
            <w:tcW w:w="2430" w:type="dxa"/>
          </w:tcPr>
          <w:p w14:paraId="18A3EC6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63B10A20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02D24A97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58844311" w14:textId="77777777" w:rsidR="00A277B7" w:rsidRPr="001F2327" w:rsidRDefault="00A277B7">
      <w:pPr>
        <w:pStyle w:val="BodyText"/>
        <w:spacing w:before="4"/>
        <w:ind w:left="0"/>
        <w:rPr>
          <w:rFonts w:cs="Times New Roman"/>
          <w:b/>
          <w:sz w:val="2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2233"/>
        <w:gridCol w:w="2430"/>
        <w:gridCol w:w="4913"/>
      </w:tblGrid>
      <w:tr w:rsidR="00A277B7" w:rsidRPr="001F2327" w14:paraId="72DB4A0A" w14:textId="77777777">
        <w:trPr>
          <w:trHeight w:val="532"/>
        </w:trPr>
        <w:tc>
          <w:tcPr>
            <w:tcW w:w="643" w:type="dxa"/>
          </w:tcPr>
          <w:p w14:paraId="650DD691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8</w:t>
            </w:r>
          </w:p>
        </w:tc>
        <w:tc>
          <w:tcPr>
            <w:tcW w:w="2233" w:type="dxa"/>
          </w:tcPr>
          <w:p w14:paraId="5EED5F07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Segment</w:t>
            </w:r>
          </w:p>
        </w:tc>
        <w:tc>
          <w:tcPr>
            <w:tcW w:w="2430" w:type="dxa"/>
          </w:tcPr>
          <w:p w14:paraId="53636E07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2880DE42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Bộ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phận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76019214" w14:textId="77777777">
        <w:trPr>
          <w:trHeight w:val="532"/>
        </w:trPr>
        <w:tc>
          <w:tcPr>
            <w:tcW w:w="643" w:type="dxa"/>
          </w:tcPr>
          <w:p w14:paraId="61B44716" w14:textId="77777777" w:rsidR="00A277B7" w:rsidRPr="001F2327" w:rsidRDefault="005A17A1">
            <w:pPr>
              <w:pStyle w:val="TableParagraph"/>
              <w:ind w:left="19" w:right="11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10"/>
                <w:sz w:val="24"/>
              </w:rPr>
              <w:t>9</w:t>
            </w:r>
          </w:p>
        </w:tc>
        <w:tc>
          <w:tcPr>
            <w:tcW w:w="2233" w:type="dxa"/>
          </w:tcPr>
          <w:p w14:paraId="5C17EEBB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4"/>
                <w:sz w:val="24"/>
              </w:rPr>
              <w:t>City</w:t>
            </w:r>
          </w:p>
        </w:tc>
        <w:tc>
          <w:tcPr>
            <w:tcW w:w="2430" w:type="dxa"/>
          </w:tcPr>
          <w:p w14:paraId="1D2E70A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19A5502D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thành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phố</w:t>
            </w:r>
            <w:proofErr w:type="spellEnd"/>
          </w:p>
        </w:tc>
      </w:tr>
      <w:tr w:rsidR="00A277B7" w:rsidRPr="001F2327" w14:paraId="6A7D203F" w14:textId="77777777">
        <w:trPr>
          <w:trHeight w:val="532"/>
        </w:trPr>
        <w:tc>
          <w:tcPr>
            <w:tcW w:w="643" w:type="dxa"/>
          </w:tcPr>
          <w:p w14:paraId="354E1143" w14:textId="77777777" w:rsidR="00A277B7" w:rsidRPr="001F2327" w:rsidRDefault="005A17A1">
            <w:pPr>
              <w:pStyle w:val="TableParagraph"/>
              <w:ind w:left="19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5"/>
                <w:sz w:val="24"/>
              </w:rPr>
              <w:t>10</w:t>
            </w:r>
          </w:p>
        </w:tc>
        <w:tc>
          <w:tcPr>
            <w:tcW w:w="2233" w:type="dxa"/>
          </w:tcPr>
          <w:p w14:paraId="0EF904E5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State</w:t>
            </w:r>
          </w:p>
        </w:tc>
        <w:tc>
          <w:tcPr>
            <w:tcW w:w="2430" w:type="dxa"/>
          </w:tcPr>
          <w:p w14:paraId="023D789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0B4829ED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r w:rsidRPr="001F2327">
              <w:rPr>
                <w:rFonts w:cs="Times New Roman"/>
                <w:spacing w:val="-4"/>
                <w:sz w:val="24"/>
              </w:rPr>
              <w:t>bang</w:t>
            </w:r>
          </w:p>
        </w:tc>
      </w:tr>
      <w:tr w:rsidR="00A277B7" w:rsidRPr="001F2327" w14:paraId="0F79B8DF" w14:textId="77777777">
        <w:trPr>
          <w:trHeight w:val="532"/>
        </w:trPr>
        <w:tc>
          <w:tcPr>
            <w:tcW w:w="643" w:type="dxa"/>
          </w:tcPr>
          <w:p w14:paraId="5D4AF5BB" w14:textId="77777777" w:rsidR="00A277B7" w:rsidRPr="001F2327" w:rsidRDefault="005A17A1">
            <w:pPr>
              <w:pStyle w:val="TableParagraph"/>
              <w:ind w:left="19"/>
              <w:jc w:val="center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5"/>
                <w:sz w:val="24"/>
              </w:rPr>
              <w:t>11</w:t>
            </w:r>
          </w:p>
        </w:tc>
        <w:tc>
          <w:tcPr>
            <w:tcW w:w="2233" w:type="dxa"/>
          </w:tcPr>
          <w:p w14:paraId="1FC1E439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Country</w:t>
            </w:r>
          </w:p>
        </w:tc>
        <w:tc>
          <w:tcPr>
            <w:tcW w:w="2430" w:type="dxa"/>
          </w:tcPr>
          <w:p w14:paraId="6C5D17A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4A613D4E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quốc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gia</w:t>
            </w:r>
            <w:proofErr w:type="spellEnd"/>
          </w:p>
        </w:tc>
      </w:tr>
      <w:tr w:rsidR="00A277B7" w:rsidRPr="001F2327" w14:paraId="33FE2EAB" w14:textId="77777777">
        <w:trPr>
          <w:trHeight w:val="532"/>
        </w:trPr>
        <w:tc>
          <w:tcPr>
            <w:tcW w:w="643" w:type="dxa"/>
          </w:tcPr>
          <w:p w14:paraId="0CD70341" w14:textId="7F73E0AF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12</w:t>
            </w:r>
          </w:p>
        </w:tc>
        <w:tc>
          <w:tcPr>
            <w:tcW w:w="2233" w:type="dxa"/>
          </w:tcPr>
          <w:p w14:paraId="2FA48325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Market</w:t>
            </w:r>
          </w:p>
        </w:tc>
        <w:tc>
          <w:tcPr>
            <w:tcW w:w="2430" w:type="dxa"/>
          </w:tcPr>
          <w:p w14:paraId="5547F49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447E1526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thị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trường</w:t>
            </w:r>
            <w:proofErr w:type="spellEnd"/>
          </w:p>
        </w:tc>
      </w:tr>
      <w:tr w:rsidR="00A277B7" w:rsidRPr="001F2327" w14:paraId="0866641B" w14:textId="77777777">
        <w:trPr>
          <w:trHeight w:val="532"/>
        </w:trPr>
        <w:tc>
          <w:tcPr>
            <w:tcW w:w="643" w:type="dxa"/>
          </w:tcPr>
          <w:p w14:paraId="3951241F" w14:textId="18419132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13</w:t>
            </w:r>
          </w:p>
        </w:tc>
        <w:tc>
          <w:tcPr>
            <w:tcW w:w="2233" w:type="dxa"/>
          </w:tcPr>
          <w:p w14:paraId="78E39678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Region</w:t>
            </w:r>
          </w:p>
        </w:tc>
        <w:tc>
          <w:tcPr>
            <w:tcW w:w="2430" w:type="dxa"/>
          </w:tcPr>
          <w:p w14:paraId="4E10784C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68E3DB71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vùng</w:t>
            </w:r>
            <w:proofErr w:type="spellEnd"/>
          </w:p>
        </w:tc>
      </w:tr>
      <w:tr w:rsidR="00A277B7" w:rsidRPr="001F2327" w14:paraId="06BB5CD6" w14:textId="77777777">
        <w:trPr>
          <w:trHeight w:val="532"/>
        </w:trPr>
        <w:tc>
          <w:tcPr>
            <w:tcW w:w="643" w:type="dxa"/>
          </w:tcPr>
          <w:p w14:paraId="5B1B226B" w14:textId="28C91479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14</w:t>
            </w:r>
          </w:p>
        </w:tc>
        <w:tc>
          <w:tcPr>
            <w:tcW w:w="2233" w:type="dxa"/>
          </w:tcPr>
          <w:p w14:paraId="3B044F11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Product</w:t>
            </w:r>
            <w:r w:rsidRPr="001F2327">
              <w:rPr>
                <w:rFonts w:cs="Times New Roman"/>
                <w:spacing w:val="-10"/>
                <w:sz w:val="24"/>
              </w:rPr>
              <w:t xml:space="preserve"> </w:t>
            </w:r>
            <w:r w:rsidRPr="001F2327">
              <w:rPr>
                <w:rFonts w:cs="Times New Roman"/>
                <w:spacing w:val="-5"/>
                <w:sz w:val="24"/>
              </w:rPr>
              <w:t>ID</w:t>
            </w:r>
          </w:p>
        </w:tc>
        <w:tc>
          <w:tcPr>
            <w:tcW w:w="2430" w:type="dxa"/>
          </w:tcPr>
          <w:p w14:paraId="2F5A241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3027ECFC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151C6F5B" w14:textId="77777777">
        <w:trPr>
          <w:trHeight w:val="533"/>
        </w:trPr>
        <w:tc>
          <w:tcPr>
            <w:tcW w:w="643" w:type="dxa"/>
          </w:tcPr>
          <w:p w14:paraId="5CE536B0" w14:textId="6FC0731E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15</w:t>
            </w:r>
          </w:p>
        </w:tc>
        <w:tc>
          <w:tcPr>
            <w:tcW w:w="2233" w:type="dxa"/>
          </w:tcPr>
          <w:p w14:paraId="606FD993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Category</w:t>
            </w:r>
          </w:p>
        </w:tc>
        <w:tc>
          <w:tcPr>
            <w:tcW w:w="2430" w:type="dxa"/>
          </w:tcPr>
          <w:p w14:paraId="3DFABBD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5705D07F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Danh</w:t>
            </w:r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mục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34E2BF82" w14:textId="77777777">
        <w:trPr>
          <w:trHeight w:val="532"/>
        </w:trPr>
        <w:tc>
          <w:tcPr>
            <w:tcW w:w="643" w:type="dxa"/>
          </w:tcPr>
          <w:p w14:paraId="7EE8BA04" w14:textId="0031CDDC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16</w:t>
            </w:r>
          </w:p>
        </w:tc>
        <w:tc>
          <w:tcPr>
            <w:tcW w:w="2233" w:type="dxa"/>
          </w:tcPr>
          <w:p w14:paraId="413521FD" w14:textId="49112AE0" w:rsidR="00A277B7" w:rsidRPr="001F2327" w:rsidRDefault="00FA423B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Sub</w:t>
            </w:r>
            <w:r w:rsidRPr="001F2327">
              <w:rPr>
                <w:rFonts w:cs="Times New Roman"/>
                <w:spacing w:val="-2"/>
                <w:sz w:val="24"/>
                <w:lang w:val="vi-VN"/>
              </w:rPr>
              <w:t>_</w:t>
            </w:r>
            <w:r w:rsidR="005A17A1" w:rsidRPr="001F2327">
              <w:rPr>
                <w:rFonts w:cs="Times New Roman"/>
                <w:spacing w:val="-2"/>
                <w:sz w:val="24"/>
              </w:rPr>
              <w:t>Category</w:t>
            </w:r>
          </w:p>
        </w:tc>
        <w:tc>
          <w:tcPr>
            <w:tcW w:w="2430" w:type="dxa"/>
          </w:tcPr>
          <w:p w14:paraId="2E65CE8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12B13FA1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Danh</w:t>
            </w:r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mục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phụ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104EF0E7" w14:textId="77777777">
        <w:trPr>
          <w:trHeight w:val="532"/>
        </w:trPr>
        <w:tc>
          <w:tcPr>
            <w:tcW w:w="643" w:type="dxa"/>
          </w:tcPr>
          <w:p w14:paraId="79D9A4A8" w14:textId="1D04C39C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17</w:t>
            </w:r>
          </w:p>
        </w:tc>
        <w:tc>
          <w:tcPr>
            <w:tcW w:w="2233" w:type="dxa"/>
          </w:tcPr>
          <w:p w14:paraId="2D8EB758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Product</w:t>
            </w:r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r w:rsidRPr="001F2327">
              <w:rPr>
                <w:rFonts w:cs="Times New Roman"/>
                <w:spacing w:val="-4"/>
                <w:sz w:val="24"/>
              </w:rPr>
              <w:t>Name</w:t>
            </w:r>
          </w:p>
        </w:tc>
        <w:tc>
          <w:tcPr>
            <w:tcW w:w="2430" w:type="dxa"/>
          </w:tcPr>
          <w:p w14:paraId="571C7D9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7B0BD748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3B82F223" w14:textId="77777777">
        <w:trPr>
          <w:trHeight w:val="532"/>
        </w:trPr>
        <w:tc>
          <w:tcPr>
            <w:tcW w:w="643" w:type="dxa"/>
          </w:tcPr>
          <w:p w14:paraId="3F7C7841" w14:textId="0B0D6889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18</w:t>
            </w:r>
          </w:p>
        </w:tc>
        <w:tc>
          <w:tcPr>
            <w:tcW w:w="2233" w:type="dxa"/>
          </w:tcPr>
          <w:p w14:paraId="251E2125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Sales</w:t>
            </w:r>
          </w:p>
        </w:tc>
        <w:tc>
          <w:tcPr>
            <w:tcW w:w="2430" w:type="dxa"/>
          </w:tcPr>
          <w:p w14:paraId="0FEA3F84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289371D6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Đơn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giá</w:t>
            </w:r>
            <w:proofErr w:type="spellEnd"/>
          </w:p>
        </w:tc>
      </w:tr>
      <w:tr w:rsidR="00A277B7" w:rsidRPr="001F2327" w14:paraId="1C1508FF" w14:textId="77777777">
        <w:trPr>
          <w:trHeight w:val="537"/>
        </w:trPr>
        <w:tc>
          <w:tcPr>
            <w:tcW w:w="643" w:type="dxa"/>
          </w:tcPr>
          <w:p w14:paraId="299008ED" w14:textId="5EE8E95E" w:rsidR="00A277B7" w:rsidRPr="001F2327" w:rsidRDefault="00DF6A8B">
            <w:pPr>
              <w:pStyle w:val="TableParagraph"/>
              <w:spacing w:before="127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19</w:t>
            </w:r>
          </w:p>
        </w:tc>
        <w:tc>
          <w:tcPr>
            <w:tcW w:w="2233" w:type="dxa"/>
          </w:tcPr>
          <w:p w14:paraId="15B32845" w14:textId="77777777" w:rsidR="00A277B7" w:rsidRPr="001F2327" w:rsidRDefault="005A17A1">
            <w:pPr>
              <w:pStyle w:val="TableParagraph"/>
              <w:spacing w:before="126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Quantity</w:t>
            </w:r>
          </w:p>
        </w:tc>
        <w:tc>
          <w:tcPr>
            <w:tcW w:w="2430" w:type="dxa"/>
          </w:tcPr>
          <w:p w14:paraId="151C8D13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035CD99D" w14:textId="77777777" w:rsidR="00A277B7" w:rsidRPr="001F2327" w:rsidRDefault="005A17A1">
            <w:pPr>
              <w:pStyle w:val="TableParagraph"/>
              <w:spacing w:before="127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Số</w:t>
            </w:r>
            <w:proofErr w:type="spellEnd"/>
            <w:r w:rsidRPr="001F2327">
              <w:rPr>
                <w:rFonts w:cs="Times New Roman"/>
                <w:spacing w:val="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lượng</w:t>
            </w:r>
            <w:proofErr w:type="spellEnd"/>
          </w:p>
        </w:tc>
      </w:tr>
      <w:tr w:rsidR="00A277B7" w:rsidRPr="001F2327" w14:paraId="64159C33" w14:textId="77777777">
        <w:trPr>
          <w:trHeight w:val="532"/>
        </w:trPr>
        <w:tc>
          <w:tcPr>
            <w:tcW w:w="643" w:type="dxa"/>
          </w:tcPr>
          <w:p w14:paraId="6E06D183" w14:textId="473C7F4C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20</w:t>
            </w:r>
          </w:p>
        </w:tc>
        <w:tc>
          <w:tcPr>
            <w:tcW w:w="2233" w:type="dxa"/>
          </w:tcPr>
          <w:p w14:paraId="16A0753F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Discount</w:t>
            </w:r>
          </w:p>
        </w:tc>
        <w:tc>
          <w:tcPr>
            <w:tcW w:w="2430" w:type="dxa"/>
          </w:tcPr>
          <w:p w14:paraId="24BE9FA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40003C49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Giảm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giá</w:t>
            </w:r>
            <w:proofErr w:type="spellEnd"/>
          </w:p>
        </w:tc>
      </w:tr>
      <w:tr w:rsidR="00A277B7" w:rsidRPr="001F2327" w14:paraId="7D79DA9E" w14:textId="77777777">
        <w:trPr>
          <w:trHeight w:val="532"/>
        </w:trPr>
        <w:tc>
          <w:tcPr>
            <w:tcW w:w="643" w:type="dxa"/>
          </w:tcPr>
          <w:p w14:paraId="2C164F02" w14:textId="01E68E4F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21</w:t>
            </w:r>
          </w:p>
        </w:tc>
        <w:tc>
          <w:tcPr>
            <w:tcW w:w="2233" w:type="dxa"/>
          </w:tcPr>
          <w:p w14:paraId="6EE1CA94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Profit</w:t>
            </w:r>
          </w:p>
        </w:tc>
        <w:tc>
          <w:tcPr>
            <w:tcW w:w="2430" w:type="dxa"/>
          </w:tcPr>
          <w:p w14:paraId="67257B3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23F4B2BE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Lợi</w:t>
            </w:r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nhuận</w:t>
            </w:r>
            <w:proofErr w:type="spellEnd"/>
          </w:p>
        </w:tc>
      </w:tr>
      <w:tr w:rsidR="00A277B7" w:rsidRPr="001F2327" w14:paraId="5CF239A3" w14:textId="77777777">
        <w:trPr>
          <w:trHeight w:val="532"/>
        </w:trPr>
        <w:tc>
          <w:tcPr>
            <w:tcW w:w="643" w:type="dxa"/>
          </w:tcPr>
          <w:p w14:paraId="46C4D70F" w14:textId="77877CCB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22</w:t>
            </w:r>
          </w:p>
        </w:tc>
        <w:tc>
          <w:tcPr>
            <w:tcW w:w="2233" w:type="dxa"/>
          </w:tcPr>
          <w:p w14:paraId="087B3770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Shipping</w:t>
            </w:r>
            <w:r w:rsidRPr="001F2327">
              <w:rPr>
                <w:rFonts w:cs="Times New Roman"/>
                <w:spacing w:val="-7"/>
                <w:sz w:val="24"/>
              </w:rPr>
              <w:t xml:space="preserve"> </w:t>
            </w:r>
            <w:r w:rsidRPr="001F2327">
              <w:rPr>
                <w:rFonts w:cs="Times New Roman"/>
                <w:spacing w:val="-4"/>
                <w:sz w:val="24"/>
              </w:rPr>
              <w:t>Cost</w:t>
            </w:r>
          </w:p>
        </w:tc>
        <w:tc>
          <w:tcPr>
            <w:tcW w:w="2430" w:type="dxa"/>
          </w:tcPr>
          <w:p w14:paraId="7A0A871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4913" w:type="dxa"/>
          </w:tcPr>
          <w:p w14:paraId="00EE9C63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Phí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  <w:tr w:rsidR="00A277B7" w:rsidRPr="001F2327" w14:paraId="1B9EFC68" w14:textId="77777777">
        <w:trPr>
          <w:trHeight w:val="533"/>
        </w:trPr>
        <w:tc>
          <w:tcPr>
            <w:tcW w:w="643" w:type="dxa"/>
          </w:tcPr>
          <w:p w14:paraId="5399FA7B" w14:textId="5F1EDDC6" w:rsidR="00A277B7" w:rsidRPr="001F2327" w:rsidRDefault="00DF6A8B">
            <w:pPr>
              <w:pStyle w:val="TableParagraph"/>
              <w:ind w:left="19"/>
              <w:jc w:val="center"/>
              <w:rPr>
                <w:rFonts w:cs="Times New Roman"/>
                <w:sz w:val="24"/>
                <w:lang w:val="vi-VN"/>
              </w:rPr>
            </w:pPr>
            <w:r w:rsidRPr="001F2327">
              <w:rPr>
                <w:rFonts w:cs="Times New Roman"/>
                <w:spacing w:val="-5"/>
                <w:sz w:val="24"/>
              </w:rPr>
              <w:t>23</w:t>
            </w:r>
          </w:p>
        </w:tc>
        <w:tc>
          <w:tcPr>
            <w:tcW w:w="2233" w:type="dxa"/>
          </w:tcPr>
          <w:p w14:paraId="552B24F0" w14:textId="77777777" w:rsidR="00A277B7" w:rsidRPr="001F2327" w:rsidRDefault="005A17A1">
            <w:pPr>
              <w:pStyle w:val="TableParagraph"/>
              <w:spacing w:before="121"/>
              <w:ind w:left="110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Order</w:t>
            </w:r>
            <w:r w:rsidRPr="001F2327">
              <w:rPr>
                <w:rFonts w:cs="Times New Roman"/>
                <w:spacing w:val="-11"/>
                <w:sz w:val="24"/>
              </w:rPr>
              <w:t xml:space="preserve"> </w:t>
            </w:r>
            <w:r w:rsidRPr="001F2327">
              <w:rPr>
                <w:rFonts w:cs="Times New Roman"/>
                <w:spacing w:val="-2"/>
                <w:sz w:val="24"/>
              </w:rPr>
              <w:t>Priority</w:t>
            </w:r>
          </w:p>
        </w:tc>
        <w:tc>
          <w:tcPr>
            <w:tcW w:w="2430" w:type="dxa"/>
          </w:tcPr>
          <w:p w14:paraId="7334E65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4913" w:type="dxa"/>
          </w:tcPr>
          <w:p w14:paraId="4F76CCE3" w14:textId="77777777" w:rsidR="00A277B7" w:rsidRPr="001F2327" w:rsidRDefault="005A17A1">
            <w:pPr>
              <w:pStyle w:val="TableParagraph"/>
              <w:ind w:left="110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Mức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độ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ưu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tiên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cho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đơn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3D45D063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130"/>
        <w:ind w:left="480" w:hanging="252"/>
        <w:rPr>
          <w:rFonts w:cs="Times New Roman"/>
        </w:rPr>
      </w:pPr>
      <w:bookmarkStart w:id="3" w:name="_bookmark3"/>
      <w:bookmarkEnd w:id="3"/>
      <w:proofErr w:type="spellStart"/>
      <w:r w:rsidRPr="001F2327">
        <w:rPr>
          <w:rFonts w:cs="Times New Roman"/>
        </w:rPr>
        <w:t>Xử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sơ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bộ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liệu</w:t>
      </w:r>
      <w:proofErr w:type="spellEnd"/>
    </w:p>
    <w:p w14:paraId="3A583F0E" w14:textId="77777777" w:rsidR="00A277B7" w:rsidRPr="001F2327" w:rsidRDefault="005A17A1">
      <w:pPr>
        <w:pStyle w:val="BodyText"/>
        <w:spacing w:before="165" w:line="376" w:lineRule="auto"/>
        <w:ind w:right="956"/>
        <w:rPr>
          <w:rFonts w:cs="Times New Roman"/>
        </w:rPr>
      </w:pPr>
      <w:r w:rsidRPr="001F2327">
        <w:rPr>
          <w:rFonts w:cs="Times New Roman"/>
        </w:rPr>
        <w:t>Qua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khảo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sát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đánh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giá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nhóm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quyết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định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bỏ</w:t>
      </w:r>
      <w:proofErr w:type="spellEnd"/>
      <w:r w:rsidRPr="001F2327">
        <w:rPr>
          <w:rFonts w:cs="Times New Roman"/>
        </w:rPr>
        <w:t xml:space="preserve"> 2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  <w:i/>
        </w:rPr>
        <w:t>Postal</w:t>
      </w:r>
      <w:r w:rsidRPr="001F2327">
        <w:rPr>
          <w:rFonts w:cs="Times New Roman"/>
          <w:i/>
          <w:spacing w:val="-4"/>
        </w:rPr>
        <w:t xml:space="preserve"> </w:t>
      </w:r>
      <w:r w:rsidRPr="001F2327">
        <w:rPr>
          <w:rFonts w:cs="Times New Roman"/>
          <w:i/>
        </w:rPr>
        <w:t>Code</w:t>
      </w:r>
      <w:r w:rsidRPr="001F2327">
        <w:rPr>
          <w:rFonts w:cs="Times New Roman"/>
          <w:i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  <w:i/>
        </w:rPr>
        <w:t>Order</w:t>
      </w:r>
      <w:r w:rsidRPr="001F2327">
        <w:rPr>
          <w:rFonts w:cs="Times New Roman"/>
          <w:i/>
          <w:spacing w:val="-4"/>
        </w:rPr>
        <w:t xml:space="preserve"> </w:t>
      </w:r>
      <w:r w:rsidRPr="001F2327">
        <w:rPr>
          <w:rFonts w:cs="Times New Roman"/>
          <w:i/>
        </w:rPr>
        <w:t>Priority</w:t>
      </w:r>
      <w:r w:rsidRPr="001F2327">
        <w:rPr>
          <w:rFonts w:cs="Times New Roman"/>
        </w:rPr>
        <w:t xml:space="preserve">. </w:t>
      </w:r>
      <w:proofErr w:type="spellStart"/>
      <w:r w:rsidRPr="001F2327">
        <w:rPr>
          <w:rFonts w:cs="Times New Roman"/>
        </w:rPr>
        <w:t>Vì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vậy</w:t>
      </w:r>
      <w:proofErr w:type="spellEnd"/>
      <w:r w:rsidRPr="001F2327">
        <w:rPr>
          <w:rFonts w:cs="Times New Roman"/>
        </w:rPr>
        <w:t xml:space="preserve">,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chỉ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còn</w:t>
      </w:r>
      <w:proofErr w:type="spellEnd"/>
      <w:r w:rsidRPr="001F2327">
        <w:rPr>
          <w:rFonts w:cs="Times New Roman"/>
        </w:rPr>
        <w:t xml:space="preserve"> 22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>.</w:t>
      </w:r>
    </w:p>
    <w:p w14:paraId="6677D4CD" w14:textId="77777777" w:rsidR="00A277B7" w:rsidRPr="001F2327" w:rsidRDefault="00A277B7">
      <w:pPr>
        <w:spacing w:line="376" w:lineRule="auto"/>
        <w:rPr>
          <w:rFonts w:cs="Times New Roman"/>
        </w:rPr>
        <w:sectPr w:rsidR="00A277B7" w:rsidRPr="001F2327">
          <w:pgSz w:w="12240" w:h="15840"/>
          <w:pgMar w:top="980" w:right="780" w:bottom="1260" w:left="780" w:header="0" w:footer="1035" w:gutter="0"/>
          <w:cols w:space="720"/>
        </w:sectPr>
      </w:pPr>
    </w:p>
    <w:p w14:paraId="1E2B98B6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70"/>
        <w:ind w:left="480" w:hanging="252"/>
        <w:rPr>
          <w:rFonts w:cs="Times New Roman"/>
        </w:rPr>
      </w:pPr>
      <w:bookmarkStart w:id="4" w:name="_bookmark4"/>
      <w:bookmarkEnd w:id="4"/>
      <w:proofErr w:type="spellStart"/>
      <w:r w:rsidRPr="001F2327">
        <w:rPr>
          <w:rFonts w:cs="Times New Roman"/>
        </w:rPr>
        <w:lastRenderedPageBreak/>
        <w:t>Phân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tích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thành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Lược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bông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tuyết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(Snowflake </w:t>
      </w:r>
      <w:r w:rsidRPr="001F2327">
        <w:rPr>
          <w:rFonts w:cs="Times New Roman"/>
          <w:spacing w:val="-2"/>
        </w:rPr>
        <w:t>schema)</w:t>
      </w:r>
    </w:p>
    <w:p w14:paraId="098E4899" w14:textId="1D57BF01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ind w:left="676" w:hanging="448"/>
        <w:rPr>
          <w:rFonts w:cs="Times New Roman"/>
        </w:rPr>
      </w:pPr>
      <w:bookmarkStart w:id="5" w:name="_bookmark5"/>
      <w:bookmarkEnd w:id="5"/>
      <w:proofErr w:type="spellStart"/>
      <w:r w:rsidRPr="001F2327">
        <w:rPr>
          <w:rFonts w:cs="Times New Roman"/>
        </w:rPr>
        <w:t>Sơ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minh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  <w:spacing w:val="-5"/>
        </w:rPr>
        <w:t>họa</w:t>
      </w:r>
      <w:proofErr w:type="spellEnd"/>
    </w:p>
    <w:p w14:paraId="3283DE30" w14:textId="5C4712F3" w:rsidR="00A277B7" w:rsidRPr="001F2327" w:rsidRDefault="005A17A1">
      <w:pPr>
        <w:pStyle w:val="BodyText"/>
        <w:spacing w:before="79"/>
        <w:ind w:left="0"/>
        <w:rPr>
          <w:rFonts w:cs="Times New Roman"/>
          <w:b/>
          <w:sz w:val="20"/>
          <w:lang w:val="vi-VN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8000" behindDoc="1" locked="0" layoutInCell="1" allowOverlap="1" wp14:anchorId="1ED9B00B" wp14:editId="41B072DD">
            <wp:simplePos x="0" y="0"/>
            <wp:positionH relativeFrom="page">
              <wp:posOffset>1416050</wp:posOffset>
            </wp:positionH>
            <wp:positionV relativeFrom="paragraph">
              <wp:posOffset>213360</wp:posOffset>
            </wp:positionV>
            <wp:extent cx="4959350" cy="4107815"/>
            <wp:effectExtent l="0" t="0" r="0" b="6985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EFB1A8" w14:textId="77777777" w:rsidR="00A277B7" w:rsidRPr="001F2327" w:rsidRDefault="00A277B7">
      <w:pPr>
        <w:pStyle w:val="BodyText"/>
        <w:spacing w:before="79"/>
        <w:ind w:left="0"/>
        <w:rPr>
          <w:rFonts w:cs="Times New Roman"/>
          <w:b/>
          <w:sz w:val="20"/>
        </w:rPr>
      </w:pPr>
    </w:p>
    <w:p w14:paraId="117F21D2" w14:textId="77777777" w:rsidR="00A277B7" w:rsidRPr="001F2327" w:rsidRDefault="005A17A1">
      <w:pPr>
        <w:spacing w:before="1"/>
        <w:ind w:left="2377" w:right="2377"/>
        <w:jc w:val="center"/>
        <w:rPr>
          <w:rFonts w:cs="Times New Roman"/>
          <w:i/>
          <w:sz w:val="20"/>
        </w:rPr>
      </w:pPr>
      <w:proofErr w:type="spellStart"/>
      <w:r w:rsidRPr="001F2327">
        <w:rPr>
          <w:rFonts w:cs="Times New Roman"/>
          <w:i/>
          <w:color w:val="44536A"/>
          <w:sz w:val="20"/>
        </w:rPr>
        <w:t>Hình</w:t>
      </w:r>
      <w:proofErr w:type="spellEnd"/>
      <w:r w:rsidRPr="001F2327">
        <w:rPr>
          <w:rFonts w:cs="Times New Roman"/>
          <w:i/>
          <w:color w:val="44536A"/>
          <w:spacing w:val="-5"/>
          <w:sz w:val="20"/>
        </w:rPr>
        <w:t xml:space="preserve"> </w:t>
      </w:r>
      <w:r w:rsidRPr="001F2327">
        <w:rPr>
          <w:rFonts w:cs="Times New Roman"/>
          <w:i/>
          <w:color w:val="44536A"/>
          <w:sz w:val="20"/>
        </w:rPr>
        <w:t>2</w:t>
      </w:r>
      <w:r w:rsidRPr="001F2327">
        <w:rPr>
          <w:rFonts w:cs="Times New Roman"/>
          <w:i/>
          <w:color w:val="44536A"/>
          <w:spacing w:val="-2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Sơ</w:t>
      </w:r>
      <w:proofErr w:type="spellEnd"/>
      <w:r w:rsidRPr="001F2327">
        <w:rPr>
          <w:rFonts w:cs="Times New Roman"/>
          <w:i/>
          <w:color w:val="44536A"/>
          <w:spacing w:val="-4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đồ</w:t>
      </w:r>
      <w:proofErr w:type="spellEnd"/>
      <w:r w:rsidRPr="001F2327">
        <w:rPr>
          <w:rFonts w:cs="Times New Roman"/>
          <w:i/>
          <w:color w:val="44536A"/>
          <w:spacing w:val="-3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z w:val="20"/>
        </w:rPr>
        <w:t>minh</w:t>
      </w:r>
      <w:proofErr w:type="spellEnd"/>
      <w:r w:rsidRPr="001F2327">
        <w:rPr>
          <w:rFonts w:cs="Times New Roman"/>
          <w:i/>
          <w:color w:val="44536A"/>
          <w:spacing w:val="-2"/>
          <w:sz w:val="20"/>
        </w:rPr>
        <w:t xml:space="preserve"> </w:t>
      </w:r>
      <w:proofErr w:type="spellStart"/>
      <w:r w:rsidRPr="001F2327">
        <w:rPr>
          <w:rFonts w:cs="Times New Roman"/>
          <w:i/>
          <w:color w:val="44536A"/>
          <w:spacing w:val="-5"/>
          <w:sz w:val="20"/>
        </w:rPr>
        <w:t>họa</w:t>
      </w:r>
      <w:proofErr w:type="spellEnd"/>
    </w:p>
    <w:p w14:paraId="55413A12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98"/>
        <w:ind w:left="676" w:hanging="448"/>
        <w:rPr>
          <w:rFonts w:cs="Times New Roman"/>
        </w:rPr>
      </w:pPr>
      <w:bookmarkStart w:id="6" w:name="_bookmark6"/>
      <w:bookmarkEnd w:id="6"/>
      <w:r w:rsidRPr="001F2327">
        <w:rPr>
          <w:rFonts w:cs="Times New Roman"/>
          <w:spacing w:val="-2"/>
        </w:rPr>
        <w:t>DIM_CUSTOMER</w:t>
      </w:r>
    </w:p>
    <w:p w14:paraId="425DBB00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tin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khách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hàng</w:t>
      </w:r>
      <w:proofErr w:type="spellEnd"/>
    </w:p>
    <w:p w14:paraId="20DBCF83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75020AB8" w14:textId="77777777">
        <w:trPr>
          <w:trHeight w:val="522"/>
        </w:trPr>
        <w:tc>
          <w:tcPr>
            <w:tcW w:w="1618" w:type="dxa"/>
          </w:tcPr>
          <w:p w14:paraId="2BB48645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478FC8F4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721D01D8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5DDCA710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0E8751FA" w14:textId="77777777">
        <w:trPr>
          <w:trHeight w:val="532"/>
        </w:trPr>
        <w:tc>
          <w:tcPr>
            <w:tcW w:w="1618" w:type="dxa"/>
          </w:tcPr>
          <w:p w14:paraId="6A6222FC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51E51E59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CUSTOMER_ID</w:t>
            </w:r>
          </w:p>
        </w:tc>
        <w:tc>
          <w:tcPr>
            <w:tcW w:w="2161" w:type="dxa"/>
          </w:tcPr>
          <w:p w14:paraId="5DCA1F63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E22F7C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7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77707C56" w14:textId="77777777">
        <w:trPr>
          <w:trHeight w:val="532"/>
        </w:trPr>
        <w:tc>
          <w:tcPr>
            <w:tcW w:w="1618" w:type="dxa"/>
          </w:tcPr>
          <w:p w14:paraId="78609366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</w:rPr>
            </w:pPr>
          </w:p>
        </w:tc>
        <w:tc>
          <w:tcPr>
            <w:tcW w:w="2521" w:type="dxa"/>
          </w:tcPr>
          <w:p w14:paraId="2C039702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CUSTOMER_NAME</w:t>
            </w:r>
          </w:p>
        </w:tc>
        <w:tc>
          <w:tcPr>
            <w:tcW w:w="2161" w:type="dxa"/>
          </w:tcPr>
          <w:p w14:paraId="20C4F162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3E6D054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01DB25EA" w14:textId="77777777">
        <w:trPr>
          <w:trHeight w:val="532"/>
        </w:trPr>
        <w:tc>
          <w:tcPr>
            <w:tcW w:w="1618" w:type="dxa"/>
          </w:tcPr>
          <w:p w14:paraId="315EDFA3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</w:rPr>
            </w:pPr>
          </w:p>
        </w:tc>
        <w:tc>
          <w:tcPr>
            <w:tcW w:w="2521" w:type="dxa"/>
          </w:tcPr>
          <w:p w14:paraId="1FB63560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SEGMENT</w:t>
            </w:r>
          </w:p>
        </w:tc>
        <w:tc>
          <w:tcPr>
            <w:tcW w:w="2161" w:type="dxa"/>
          </w:tcPr>
          <w:p w14:paraId="2C2A7074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7328DE0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Loại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4F4A3449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4"/>
        <w:ind w:left="676" w:hanging="448"/>
        <w:rPr>
          <w:rFonts w:cs="Times New Roman"/>
        </w:rPr>
      </w:pPr>
      <w:bookmarkStart w:id="7" w:name="_bookmark7"/>
      <w:bookmarkEnd w:id="7"/>
      <w:r w:rsidRPr="001F2327">
        <w:rPr>
          <w:rFonts w:cs="Times New Roman"/>
          <w:spacing w:val="-2"/>
        </w:rPr>
        <w:t>DIM_PRODUCT</w:t>
      </w:r>
    </w:p>
    <w:p w14:paraId="6CC4A9CA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>tin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phẩm</w:t>
      </w:r>
      <w:proofErr w:type="spellEnd"/>
    </w:p>
    <w:p w14:paraId="4FB28FFC" w14:textId="77777777" w:rsidR="00A277B7" w:rsidRPr="001F2327" w:rsidRDefault="00A277B7">
      <w:pPr>
        <w:pStyle w:val="BodyText"/>
        <w:spacing w:before="6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7D2F4215" w14:textId="77777777">
        <w:trPr>
          <w:trHeight w:val="522"/>
        </w:trPr>
        <w:tc>
          <w:tcPr>
            <w:tcW w:w="1618" w:type="dxa"/>
          </w:tcPr>
          <w:p w14:paraId="104A9C14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19526377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08BE888D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1089452B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524BD7A9" w14:textId="77777777">
        <w:trPr>
          <w:trHeight w:val="532"/>
        </w:trPr>
        <w:tc>
          <w:tcPr>
            <w:tcW w:w="1618" w:type="dxa"/>
          </w:tcPr>
          <w:p w14:paraId="19071A10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407FAA29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PRODUCT_ID</w:t>
            </w:r>
          </w:p>
        </w:tc>
        <w:tc>
          <w:tcPr>
            <w:tcW w:w="2161" w:type="dxa"/>
          </w:tcPr>
          <w:p w14:paraId="7CAFB24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7B56F6E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</w:tbl>
    <w:p w14:paraId="429D4815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6E337BB" w14:textId="77777777" w:rsidR="00A277B7" w:rsidRPr="001F2327" w:rsidRDefault="00A277B7">
      <w:pPr>
        <w:pStyle w:val="BodyText"/>
        <w:spacing w:before="4"/>
        <w:ind w:left="0"/>
        <w:rPr>
          <w:rFonts w:cs="Times New Roman"/>
          <w:sz w:val="2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356F2995" w14:textId="77777777">
        <w:trPr>
          <w:trHeight w:val="532"/>
        </w:trPr>
        <w:tc>
          <w:tcPr>
            <w:tcW w:w="1618" w:type="dxa"/>
          </w:tcPr>
          <w:p w14:paraId="75DDBC33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5689E45E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PRODUCT_NAME</w:t>
            </w:r>
          </w:p>
        </w:tc>
        <w:tc>
          <w:tcPr>
            <w:tcW w:w="2161" w:type="dxa"/>
          </w:tcPr>
          <w:p w14:paraId="030ABD1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4E051E7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690D7584" w14:textId="77777777">
        <w:trPr>
          <w:trHeight w:val="532"/>
        </w:trPr>
        <w:tc>
          <w:tcPr>
            <w:tcW w:w="1618" w:type="dxa"/>
          </w:tcPr>
          <w:p w14:paraId="049AFBE5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48BE2D99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CATEGORY_ID</w:t>
            </w:r>
          </w:p>
        </w:tc>
        <w:tc>
          <w:tcPr>
            <w:tcW w:w="2161" w:type="dxa"/>
          </w:tcPr>
          <w:p w14:paraId="42E8234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5E9DDBFE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danh</w:t>
            </w:r>
            <w:proofErr w:type="spellEnd"/>
            <w:r w:rsidRPr="001F2327">
              <w:rPr>
                <w:rFonts w:cs="Times New Roman"/>
                <w:spacing w:val="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mục</w:t>
            </w:r>
            <w:proofErr w:type="spellEnd"/>
          </w:p>
        </w:tc>
      </w:tr>
    </w:tbl>
    <w:p w14:paraId="4462256A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4"/>
        <w:ind w:left="676" w:hanging="448"/>
        <w:rPr>
          <w:rFonts w:cs="Times New Roman"/>
        </w:rPr>
      </w:pPr>
      <w:bookmarkStart w:id="8" w:name="_bookmark8"/>
      <w:bookmarkEnd w:id="8"/>
      <w:r w:rsidRPr="001F2327">
        <w:rPr>
          <w:rFonts w:cs="Times New Roman"/>
          <w:spacing w:val="-2"/>
        </w:rPr>
        <w:t>DIM_CATEGORY</w:t>
      </w:r>
    </w:p>
    <w:p w14:paraId="044232E5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tin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danh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mục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danh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mục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5"/>
        </w:rPr>
        <w:t>phụ</w:t>
      </w:r>
      <w:proofErr w:type="spellEnd"/>
    </w:p>
    <w:p w14:paraId="7AA7376E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5BF10B75" w14:textId="77777777">
        <w:trPr>
          <w:trHeight w:val="522"/>
        </w:trPr>
        <w:tc>
          <w:tcPr>
            <w:tcW w:w="1618" w:type="dxa"/>
          </w:tcPr>
          <w:p w14:paraId="7C0678A9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1F4FD56C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54BB449C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2F43ED3D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1CEE007D" w14:textId="77777777">
        <w:trPr>
          <w:trHeight w:val="532"/>
        </w:trPr>
        <w:tc>
          <w:tcPr>
            <w:tcW w:w="1618" w:type="dxa"/>
          </w:tcPr>
          <w:p w14:paraId="49518096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56BEE8B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CATEGORY_ID</w:t>
            </w:r>
          </w:p>
        </w:tc>
        <w:tc>
          <w:tcPr>
            <w:tcW w:w="2161" w:type="dxa"/>
          </w:tcPr>
          <w:p w14:paraId="74F26F5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13A786E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danh</w:t>
            </w:r>
            <w:proofErr w:type="spellEnd"/>
            <w:r w:rsidRPr="001F2327">
              <w:rPr>
                <w:rFonts w:cs="Times New Roman"/>
                <w:spacing w:val="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mục</w:t>
            </w:r>
            <w:proofErr w:type="spellEnd"/>
          </w:p>
        </w:tc>
      </w:tr>
      <w:tr w:rsidR="00A277B7" w:rsidRPr="001F2327" w14:paraId="3523DBB0" w14:textId="77777777">
        <w:trPr>
          <w:trHeight w:val="532"/>
        </w:trPr>
        <w:tc>
          <w:tcPr>
            <w:tcW w:w="1618" w:type="dxa"/>
          </w:tcPr>
          <w:p w14:paraId="71958F54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11A87424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CATEGORY</w:t>
            </w:r>
          </w:p>
        </w:tc>
        <w:tc>
          <w:tcPr>
            <w:tcW w:w="2161" w:type="dxa"/>
          </w:tcPr>
          <w:p w14:paraId="067C4ED7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69E945B3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danh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mục</w:t>
            </w:r>
            <w:proofErr w:type="spellEnd"/>
          </w:p>
        </w:tc>
      </w:tr>
      <w:tr w:rsidR="00A277B7" w:rsidRPr="001F2327" w14:paraId="48C1C84B" w14:textId="77777777">
        <w:trPr>
          <w:trHeight w:val="532"/>
        </w:trPr>
        <w:tc>
          <w:tcPr>
            <w:tcW w:w="1618" w:type="dxa"/>
          </w:tcPr>
          <w:p w14:paraId="3BAFCBD9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622C26A9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SUB_CATEGORY</w:t>
            </w:r>
          </w:p>
        </w:tc>
        <w:tc>
          <w:tcPr>
            <w:tcW w:w="2161" w:type="dxa"/>
          </w:tcPr>
          <w:p w14:paraId="52D411A3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CB577C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danh</w:t>
            </w:r>
            <w:proofErr w:type="spellEnd"/>
            <w:r w:rsidRPr="001F2327">
              <w:rPr>
                <w:rFonts w:cs="Times New Roman"/>
                <w:spacing w:val="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mục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phụ</w:t>
            </w:r>
            <w:proofErr w:type="spellEnd"/>
          </w:p>
        </w:tc>
      </w:tr>
    </w:tbl>
    <w:p w14:paraId="4D2DB066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5"/>
        <w:ind w:left="676" w:hanging="448"/>
        <w:rPr>
          <w:rFonts w:cs="Times New Roman"/>
        </w:rPr>
      </w:pPr>
      <w:bookmarkStart w:id="9" w:name="_bookmark9"/>
      <w:bookmarkEnd w:id="9"/>
      <w:r w:rsidRPr="001F2327">
        <w:rPr>
          <w:rFonts w:cs="Times New Roman"/>
          <w:spacing w:val="-2"/>
        </w:rPr>
        <w:t>DIM_SHIPMODE</w:t>
      </w:r>
    </w:p>
    <w:p w14:paraId="6CD51A02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tin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2"/>
        </w:rPr>
        <w:t>chuyển</w:t>
      </w:r>
      <w:proofErr w:type="spellEnd"/>
    </w:p>
    <w:p w14:paraId="4653C094" w14:textId="77777777" w:rsidR="00A277B7" w:rsidRPr="001F2327" w:rsidRDefault="00A277B7">
      <w:pPr>
        <w:pStyle w:val="BodyText"/>
        <w:spacing w:before="5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6C4BF685" w14:textId="77777777">
        <w:trPr>
          <w:trHeight w:val="522"/>
        </w:trPr>
        <w:tc>
          <w:tcPr>
            <w:tcW w:w="1618" w:type="dxa"/>
          </w:tcPr>
          <w:p w14:paraId="160FBF5E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752D2534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5FF93499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7663C365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407675E7" w14:textId="77777777">
        <w:trPr>
          <w:trHeight w:val="532"/>
        </w:trPr>
        <w:tc>
          <w:tcPr>
            <w:tcW w:w="1618" w:type="dxa"/>
          </w:tcPr>
          <w:p w14:paraId="393D3DD5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7D79F56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SHIPMODE_ID</w:t>
            </w:r>
          </w:p>
        </w:tc>
        <w:tc>
          <w:tcPr>
            <w:tcW w:w="2161" w:type="dxa"/>
          </w:tcPr>
          <w:p w14:paraId="4AC89F9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0D9FA48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loại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  <w:tr w:rsidR="00A277B7" w:rsidRPr="001F2327" w14:paraId="6B30828B" w14:textId="77777777">
        <w:trPr>
          <w:trHeight w:val="532"/>
        </w:trPr>
        <w:tc>
          <w:tcPr>
            <w:tcW w:w="1618" w:type="dxa"/>
          </w:tcPr>
          <w:p w14:paraId="1B95E9A0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61305645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SHIPMODE</w:t>
            </w:r>
          </w:p>
        </w:tc>
        <w:tc>
          <w:tcPr>
            <w:tcW w:w="2161" w:type="dxa"/>
          </w:tcPr>
          <w:p w14:paraId="166A894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10215E6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loại</w:t>
            </w:r>
            <w:proofErr w:type="spellEnd"/>
            <w:r w:rsidRPr="001F2327">
              <w:rPr>
                <w:rFonts w:cs="Times New Roman"/>
                <w:spacing w:val="5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</w:tbl>
    <w:p w14:paraId="3F0CED81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4"/>
        <w:ind w:left="676" w:hanging="448"/>
        <w:rPr>
          <w:rFonts w:cs="Times New Roman"/>
        </w:rPr>
      </w:pPr>
      <w:bookmarkStart w:id="10" w:name="_bookmark10"/>
      <w:bookmarkEnd w:id="10"/>
      <w:r w:rsidRPr="001F2327">
        <w:rPr>
          <w:rFonts w:cs="Times New Roman"/>
          <w:spacing w:val="-2"/>
        </w:rPr>
        <w:t>DIM_ORDERDATE</w:t>
      </w:r>
    </w:p>
    <w:p w14:paraId="6E0053FD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tin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tiết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ngày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hàng</w:t>
      </w:r>
      <w:proofErr w:type="spellEnd"/>
    </w:p>
    <w:p w14:paraId="1DA300DB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3B2D10E5" w14:textId="77777777">
        <w:trPr>
          <w:trHeight w:val="522"/>
        </w:trPr>
        <w:tc>
          <w:tcPr>
            <w:tcW w:w="1618" w:type="dxa"/>
          </w:tcPr>
          <w:p w14:paraId="1164936C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5A78631C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577F10F2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40BA03B5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3F2CFD59" w14:textId="77777777">
        <w:trPr>
          <w:trHeight w:val="532"/>
        </w:trPr>
        <w:tc>
          <w:tcPr>
            <w:tcW w:w="1618" w:type="dxa"/>
          </w:tcPr>
          <w:p w14:paraId="4AEDE85F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23F873C8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ORDER_DATE</w:t>
            </w:r>
          </w:p>
        </w:tc>
        <w:tc>
          <w:tcPr>
            <w:tcW w:w="2161" w:type="dxa"/>
          </w:tcPr>
          <w:p w14:paraId="0D7E8F62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3919" w:type="dxa"/>
          </w:tcPr>
          <w:p w14:paraId="4B4F6044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07EFA514" w14:textId="77777777">
        <w:trPr>
          <w:trHeight w:val="533"/>
        </w:trPr>
        <w:tc>
          <w:tcPr>
            <w:tcW w:w="1618" w:type="dxa"/>
          </w:tcPr>
          <w:p w14:paraId="3C0027B5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6D002591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ORDER_DAYOFWEEK</w:t>
            </w:r>
          </w:p>
        </w:tc>
        <w:tc>
          <w:tcPr>
            <w:tcW w:w="2161" w:type="dxa"/>
          </w:tcPr>
          <w:p w14:paraId="39AE0B3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64F0E0D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trong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tuần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72A6738B" w14:textId="77777777">
        <w:trPr>
          <w:trHeight w:val="532"/>
        </w:trPr>
        <w:tc>
          <w:tcPr>
            <w:tcW w:w="1618" w:type="dxa"/>
          </w:tcPr>
          <w:p w14:paraId="0F9CB07C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092B2BB7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ORDER_MONTH</w:t>
            </w:r>
          </w:p>
        </w:tc>
        <w:tc>
          <w:tcPr>
            <w:tcW w:w="2161" w:type="dxa"/>
          </w:tcPr>
          <w:p w14:paraId="5838B477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127020C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Tháng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32B94B29" w14:textId="77777777">
        <w:trPr>
          <w:trHeight w:val="532"/>
        </w:trPr>
        <w:tc>
          <w:tcPr>
            <w:tcW w:w="1618" w:type="dxa"/>
          </w:tcPr>
          <w:p w14:paraId="76AB81FF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2CA7000F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ORDER_YEAR</w:t>
            </w:r>
          </w:p>
        </w:tc>
        <w:tc>
          <w:tcPr>
            <w:tcW w:w="2161" w:type="dxa"/>
          </w:tcPr>
          <w:p w14:paraId="1DBA12F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0677886C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Năm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09853904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4"/>
        <w:ind w:left="676" w:hanging="448"/>
        <w:rPr>
          <w:rFonts w:cs="Times New Roman"/>
        </w:rPr>
      </w:pPr>
      <w:bookmarkStart w:id="11" w:name="_bookmark11"/>
      <w:bookmarkEnd w:id="11"/>
      <w:r w:rsidRPr="001F2327">
        <w:rPr>
          <w:rFonts w:cs="Times New Roman"/>
          <w:spacing w:val="-2"/>
        </w:rPr>
        <w:t>DIM_SHIPDATE</w:t>
      </w:r>
    </w:p>
    <w:p w14:paraId="56E90F1D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tin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tiết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ngày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giao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  <w:spacing w:val="-4"/>
        </w:rPr>
        <w:t>hàng</w:t>
      </w:r>
      <w:proofErr w:type="spellEnd"/>
    </w:p>
    <w:p w14:paraId="45F5C25F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4336E2E5" w14:textId="77777777">
        <w:trPr>
          <w:trHeight w:val="522"/>
        </w:trPr>
        <w:tc>
          <w:tcPr>
            <w:tcW w:w="1618" w:type="dxa"/>
          </w:tcPr>
          <w:p w14:paraId="002E9380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15DD58F0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67A9B4F2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748F943D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5E23F9AB" w14:textId="77777777">
        <w:trPr>
          <w:trHeight w:val="532"/>
        </w:trPr>
        <w:tc>
          <w:tcPr>
            <w:tcW w:w="1618" w:type="dxa"/>
          </w:tcPr>
          <w:p w14:paraId="2BAB330D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61D2349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SHIP_DATE</w:t>
            </w:r>
          </w:p>
        </w:tc>
        <w:tc>
          <w:tcPr>
            <w:tcW w:w="2161" w:type="dxa"/>
          </w:tcPr>
          <w:p w14:paraId="5839626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3919" w:type="dxa"/>
          </w:tcPr>
          <w:p w14:paraId="2C80A41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1904177C" w14:textId="77777777">
        <w:trPr>
          <w:trHeight w:val="532"/>
        </w:trPr>
        <w:tc>
          <w:tcPr>
            <w:tcW w:w="1618" w:type="dxa"/>
          </w:tcPr>
          <w:p w14:paraId="252E03DE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715720F4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SHIP_DAYOFWEEK</w:t>
            </w:r>
          </w:p>
        </w:tc>
        <w:tc>
          <w:tcPr>
            <w:tcW w:w="2161" w:type="dxa"/>
          </w:tcPr>
          <w:p w14:paraId="3698318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07B07EF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trong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tuần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4D05C1A5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80" w:right="780" w:bottom="1260" w:left="780" w:header="0" w:footer="1035" w:gutter="0"/>
          <w:cols w:space="720"/>
        </w:sectPr>
      </w:pPr>
    </w:p>
    <w:p w14:paraId="70E2A95C" w14:textId="77777777" w:rsidR="00A277B7" w:rsidRPr="001F2327" w:rsidRDefault="00A277B7">
      <w:pPr>
        <w:pStyle w:val="BodyText"/>
        <w:spacing w:before="4"/>
        <w:ind w:left="0"/>
        <w:rPr>
          <w:rFonts w:cs="Times New Roman"/>
          <w:sz w:val="2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4CC2AE71" w14:textId="77777777">
        <w:trPr>
          <w:trHeight w:val="532"/>
        </w:trPr>
        <w:tc>
          <w:tcPr>
            <w:tcW w:w="1618" w:type="dxa"/>
          </w:tcPr>
          <w:p w14:paraId="42882722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7C520ECD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SHIP_MONTH</w:t>
            </w:r>
          </w:p>
        </w:tc>
        <w:tc>
          <w:tcPr>
            <w:tcW w:w="2161" w:type="dxa"/>
          </w:tcPr>
          <w:p w14:paraId="730ECB4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199A3A7E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Tháng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743CE258" w14:textId="77777777">
        <w:trPr>
          <w:trHeight w:val="532"/>
        </w:trPr>
        <w:tc>
          <w:tcPr>
            <w:tcW w:w="1618" w:type="dxa"/>
          </w:tcPr>
          <w:p w14:paraId="63AB0781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334BD3A1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SHIP_YEAR</w:t>
            </w:r>
          </w:p>
        </w:tc>
        <w:tc>
          <w:tcPr>
            <w:tcW w:w="2161" w:type="dxa"/>
          </w:tcPr>
          <w:p w14:paraId="7F02935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20DA5D6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Năm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</w:tbl>
    <w:p w14:paraId="5EC44C31" w14:textId="77777777" w:rsidR="00A277B7" w:rsidRPr="001F2327" w:rsidRDefault="005A17A1">
      <w:pPr>
        <w:pStyle w:val="Heading1"/>
        <w:numPr>
          <w:ilvl w:val="2"/>
          <w:numId w:val="22"/>
        </w:numPr>
        <w:tabs>
          <w:tab w:val="left" w:pos="676"/>
        </w:tabs>
        <w:spacing w:before="124"/>
        <w:ind w:left="676" w:hanging="448"/>
        <w:rPr>
          <w:rFonts w:cs="Times New Roman"/>
        </w:rPr>
      </w:pPr>
      <w:bookmarkStart w:id="12" w:name="_bookmark12"/>
      <w:bookmarkEnd w:id="12"/>
      <w:r w:rsidRPr="001F2327">
        <w:rPr>
          <w:rFonts w:cs="Times New Roman"/>
          <w:spacing w:val="-2"/>
        </w:rPr>
        <w:t>DIM_LOCATION</w:t>
      </w:r>
    </w:p>
    <w:p w14:paraId="2BABE851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>tin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địa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điểm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hàng</w:t>
      </w:r>
      <w:proofErr w:type="spellEnd"/>
    </w:p>
    <w:p w14:paraId="7CFC3035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27514E58" w14:textId="77777777">
        <w:trPr>
          <w:trHeight w:val="522"/>
        </w:trPr>
        <w:tc>
          <w:tcPr>
            <w:tcW w:w="1618" w:type="dxa"/>
          </w:tcPr>
          <w:p w14:paraId="71D257B6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2D7BE811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05828CE7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7C641A49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1178CAE0" w14:textId="77777777">
        <w:trPr>
          <w:trHeight w:val="532"/>
        </w:trPr>
        <w:tc>
          <w:tcPr>
            <w:tcW w:w="1618" w:type="dxa"/>
          </w:tcPr>
          <w:p w14:paraId="75374821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64D702BC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LOCATION_ID</w:t>
            </w:r>
          </w:p>
        </w:tc>
        <w:tc>
          <w:tcPr>
            <w:tcW w:w="2161" w:type="dxa"/>
          </w:tcPr>
          <w:p w14:paraId="2790E41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3919" w:type="dxa"/>
          </w:tcPr>
          <w:p w14:paraId="7C8B924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địa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điểm</w:t>
            </w:r>
            <w:proofErr w:type="spellEnd"/>
          </w:p>
        </w:tc>
      </w:tr>
      <w:tr w:rsidR="00A277B7" w:rsidRPr="001F2327" w14:paraId="34A2AFAF" w14:textId="77777777">
        <w:trPr>
          <w:trHeight w:val="532"/>
        </w:trPr>
        <w:tc>
          <w:tcPr>
            <w:tcW w:w="1618" w:type="dxa"/>
          </w:tcPr>
          <w:p w14:paraId="620BB5AF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7645F142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4"/>
                <w:sz w:val="24"/>
              </w:rPr>
              <w:t>CITY</w:t>
            </w:r>
          </w:p>
        </w:tc>
        <w:tc>
          <w:tcPr>
            <w:tcW w:w="2161" w:type="dxa"/>
          </w:tcPr>
          <w:p w14:paraId="74456663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575D61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thành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phố</w:t>
            </w:r>
            <w:proofErr w:type="spellEnd"/>
          </w:p>
        </w:tc>
      </w:tr>
      <w:tr w:rsidR="00A277B7" w:rsidRPr="001F2327" w14:paraId="51396663" w14:textId="77777777">
        <w:trPr>
          <w:trHeight w:val="532"/>
        </w:trPr>
        <w:tc>
          <w:tcPr>
            <w:tcW w:w="1618" w:type="dxa"/>
          </w:tcPr>
          <w:p w14:paraId="603A8E0F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4168CC36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STATE</w:t>
            </w:r>
          </w:p>
        </w:tc>
        <w:tc>
          <w:tcPr>
            <w:tcW w:w="2161" w:type="dxa"/>
          </w:tcPr>
          <w:p w14:paraId="6C6F09A2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7AD179C5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r w:rsidRPr="001F2327">
              <w:rPr>
                <w:rFonts w:cs="Times New Roman"/>
                <w:spacing w:val="-4"/>
                <w:sz w:val="24"/>
              </w:rPr>
              <w:t>bang</w:t>
            </w:r>
          </w:p>
        </w:tc>
      </w:tr>
      <w:tr w:rsidR="00A277B7" w:rsidRPr="001F2327" w14:paraId="569B0A33" w14:textId="77777777">
        <w:trPr>
          <w:trHeight w:val="532"/>
        </w:trPr>
        <w:tc>
          <w:tcPr>
            <w:tcW w:w="1618" w:type="dxa"/>
          </w:tcPr>
          <w:p w14:paraId="2219CC7E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52C6C02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COUNTRY</w:t>
            </w:r>
          </w:p>
        </w:tc>
        <w:tc>
          <w:tcPr>
            <w:tcW w:w="2161" w:type="dxa"/>
          </w:tcPr>
          <w:p w14:paraId="2DC6BC3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3C2E485E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quốc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gia</w:t>
            </w:r>
            <w:proofErr w:type="spellEnd"/>
          </w:p>
        </w:tc>
      </w:tr>
      <w:tr w:rsidR="00A277B7" w:rsidRPr="001F2327" w14:paraId="7204DF84" w14:textId="77777777">
        <w:trPr>
          <w:trHeight w:val="532"/>
        </w:trPr>
        <w:tc>
          <w:tcPr>
            <w:tcW w:w="1618" w:type="dxa"/>
          </w:tcPr>
          <w:p w14:paraId="14E32E62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6A770FA2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MARKET</w:t>
            </w:r>
          </w:p>
        </w:tc>
        <w:tc>
          <w:tcPr>
            <w:tcW w:w="2161" w:type="dxa"/>
          </w:tcPr>
          <w:p w14:paraId="749FB63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E1EE35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thị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trường</w:t>
            </w:r>
            <w:proofErr w:type="spellEnd"/>
          </w:p>
        </w:tc>
      </w:tr>
      <w:tr w:rsidR="00A277B7" w:rsidRPr="001F2327" w14:paraId="555432C9" w14:textId="77777777">
        <w:trPr>
          <w:trHeight w:val="537"/>
        </w:trPr>
        <w:tc>
          <w:tcPr>
            <w:tcW w:w="1618" w:type="dxa"/>
          </w:tcPr>
          <w:p w14:paraId="3FFFB367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4F925859" w14:textId="77777777" w:rsidR="00A277B7" w:rsidRPr="001F2327" w:rsidRDefault="005A17A1">
            <w:pPr>
              <w:pStyle w:val="TableParagraph"/>
              <w:spacing w:before="126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REGION</w:t>
            </w:r>
          </w:p>
        </w:tc>
        <w:tc>
          <w:tcPr>
            <w:tcW w:w="2161" w:type="dxa"/>
          </w:tcPr>
          <w:p w14:paraId="3C5437AF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05E8F6E4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Tên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vùng</w:t>
            </w:r>
            <w:proofErr w:type="spellEnd"/>
          </w:p>
        </w:tc>
      </w:tr>
    </w:tbl>
    <w:p w14:paraId="1A2D3E6F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26"/>
        <w:ind w:left="676" w:hanging="448"/>
        <w:rPr>
          <w:rFonts w:cs="Times New Roman"/>
        </w:rPr>
      </w:pPr>
      <w:bookmarkStart w:id="13" w:name="_bookmark13"/>
      <w:bookmarkEnd w:id="13"/>
      <w:r w:rsidRPr="001F2327">
        <w:rPr>
          <w:rFonts w:cs="Times New Roman"/>
        </w:rPr>
        <w:t>FACT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sự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kiện</w:t>
      </w:r>
      <w:proofErr w:type="spellEnd"/>
    </w:p>
    <w:p w14:paraId="54C0F400" w14:textId="77777777" w:rsidR="00A277B7" w:rsidRPr="001F2327" w:rsidRDefault="00A277B7">
      <w:pPr>
        <w:pStyle w:val="BodyText"/>
        <w:spacing w:before="5" w:after="1"/>
        <w:ind w:left="0"/>
        <w:rPr>
          <w:rFonts w:cs="Times New Roman"/>
          <w:b/>
          <w:sz w:val="13"/>
        </w:rPr>
      </w:pPr>
    </w:p>
    <w:tbl>
      <w:tblPr>
        <w:tblW w:w="0" w:type="auto"/>
        <w:tblInd w:w="2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521"/>
        <w:gridCol w:w="2161"/>
        <w:gridCol w:w="3919"/>
      </w:tblGrid>
      <w:tr w:rsidR="00A277B7" w:rsidRPr="001F2327" w14:paraId="40AE6892" w14:textId="77777777">
        <w:trPr>
          <w:trHeight w:val="522"/>
        </w:trPr>
        <w:tc>
          <w:tcPr>
            <w:tcW w:w="1618" w:type="dxa"/>
          </w:tcPr>
          <w:p w14:paraId="095D8F60" w14:textId="77777777" w:rsidR="00A277B7" w:rsidRPr="001F2327" w:rsidRDefault="005A17A1">
            <w:pPr>
              <w:pStyle w:val="TableParagraph"/>
              <w:ind w:left="11"/>
              <w:jc w:val="center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Khóa</w:t>
            </w:r>
            <w:proofErr w:type="spellEnd"/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chính</w:t>
            </w:r>
            <w:proofErr w:type="spellEnd"/>
          </w:p>
        </w:tc>
        <w:tc>
          <w:tcPr>
            <w:tcW w:w="2521" w:type="dxa"/>
          </w:tcPr>
          <w:p w14:paraId="65521483" w14:textId="77777777" w:rsidR="00A277B7" w:rsidRPr="001F2327" w:rsidRDefault="005A17A1">
            <w:pPr>
              <w:pStyle w:val="TableParagraph"/>
              <w:ind w:left="657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Thuộc</w:t>
            </w:r>
            <w:proofErr w:type="spellEnd"/>
            <w:r w:rsidRPr="001F2327">
              <w:rPr>
                <w:rFonts w:cs="Times New Roman"/>
                <w:b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tính</w:t>
            </w:r>
            <w:proofErr w:type="spellEnd"/>
          </w:p>
        </w:tc>
        <w:tc>
          <w:tcPr>
            <w:tcW w:w="2161" w:type="dxa"/>
          </w:tcPr>
          <w:p w14:paraId="18E9E01A" w14:textId="77777777" w:rsidR="00A277B7" w:rsidRPr="001F2327" w:rsidRDefault="005A17A1">
            <w:pPr>
              <w:pStyle w:val="TableParagraph"/>
              <w:ind w:left="403"/>
              <w:rPr>
                <w:rFonts w:cs="Times New Roman"/>
                <w:b/>
                <w:sz w:val="24"/>
              </w:rPr>
            </w:pPr>
            <w:proofErr w:type="spellStart"/>
            <w:r w:rsidRPr="001F2327">
              <w:rPr>
                <w:rFonts w:cs="Times New Roman"/>
                <w:b/>
                <w:sz w:val="24"/>
              </w:rPr>
              <w:t>Kiểu</w:t>
            </w:r>
            <w:proofErr w:type="spellEnd"/>
            <w:r w:rsidRPr="001F2327">
              <w:rPr>
                <w:rFonts w:cs="Times New Roman"/>
                <w:b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z w:val="24"/>
              </w:rPr>
              <w:t>dữ</w:t>
            </w:r>
            <w:proofErr w:type="spellEnd"/>
            <w:r w:rsidRPr="001F2327">
              <w:rPr>
                <w:rFonts w:cs="Times New Roman"/>
                <w:b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4"/>
                <w:sz w:val="24"/>
              </w:rPr>
              <w:t>liệu</w:t>
            </w:r>
            <w:proofErr w:type="spellEnd"/>
          </w:p>
        </w:tc>
        <w:tc>
          <w:tcPr>
            <w:tcW w:w="3919" w:type="dxa"/>
          </w:tcPr>
          <w:p w14:paraId="5F46F83F" w14:textId="77777777" w:rsidR="00A277B7" w:rsidRPr="001F2327" w:rsidRDefault="005A17A1">
            <w:pPr>
              <w:pStyle w:val="TableParagraph"/>
              <w:ind w:left="0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z w:val="24"/>
              </w:rPr>
              <w:t>Ý</w:t>
            </w:r>
            <w:r w:rsidRPr="001F2327">
              <w:rPr>
                <w:rFonts w:cs="Times New Roman"/>
                <w:b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b/>
                <w:spacing w:val="-2"/>
                <w:sz w:val="24"/>
              </w:rPr>
              <w:t>nghĩa</w:t>
            </w:r>
            <w:proofErr w:type="spellEnd"/>
          </w:p>
        </w:tc>
      </w:tr>
      <w:tr w:rsidR="00A277B7" w:rsidRPr="001F2327" w14:paraId="2128BFF2" w14:textId="77777777">
        <w:trPr>
          <w:trHeight w:val="517"/>
        </w:trPr>
        <w:tc>
          <w:tcPr>
            <w:tcW w:w="1618" w:type="dxa"/>
          </w:tcPr>
          <w:p w14:paraId="7DEE8127" w14:textId="77777777" w:rsidR="00A277B7" w:rsidRPr="001F2327" w:rsidRDefault="005A17A1">
            <w:pPr>
              <w:pStyle w:val="TableParagraph"/>
              <w:ind w:left="11" w:right="4"/>
              <w:jc w:val="center"/>
              <w:rPr>
                <w:rFonts w:cs="Times New Roman"/>
                <w:b/>
                <w:sz w:val="24"/>
              </w:rPr>
            </w:pPr>
            <w:r w:rsidRPr="001F2327">
              <w:rPr>
                <w:rFonts w:cs="Times New Roman"/>
                <w:b/>
                <w:spacing w:val="-10"/>
                <w:sz w:val="24"/>
              </w:rPr>
              <w:t>*</w:t>
            </w:r>
          </w:p>
        </w:tc>
        <w:tc>
          <w:tcPr>
            <w:tcW w:w="2521" w:type="dxa"/>
          </w:tcPr>
          <w:p w14:paraId="41DDA663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ORDER_ID</w:t>
            </w:r>
          </w:p>
        </w:tc>
        <w:tc>
          <w:tcPr>
            <w:tcW w:w="2161" w:type="dxa"/>
          </w:tcPr>
          <w:p w14:paraId="6F44E91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41B03D34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4DD1A857" w14:textId="77777777">
        <w:trPr>
          <w:trHeight w:val="523"/>
        </w:trPr>
        <w:tc>
          <w:tcPr>
            <w:tcW w:w="1618" w:type="dxa"/>
          </w:tcPr>
          <w:p w14:paraId="33586867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61AA07D0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PRODUCT_ID</w:t>
            </w:r>
          </w:p>
        </w:tc>
        <w:tc>
          <w:tcPr>
            <w:tcW w:w="2161" w:type="dxa"/>
          </w:tcPr>
          <w:p w14:paraId="52FAB2F1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76AFB578" w14:textId="77777777" w:rsidR="00A277B7" w:rsidRPr="001F2327" w:rsidRDefault="005A17A1">
            <w:pPr>
              <w:pStyle w:val="TableParagraph"/>
              <w:spacing w:before="127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sản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phẩm</w:t>
            </w:r>
            <w:proofErr w:type="spellEnd"/>
          </w:p>
        </w:tc>
      </w:tr>
      <w:tr w:rsidR="00A277B7" w:rsidRPr="001F2327" w14:paraId="4296B6ED" w14:textId="77777777">
        <w:trPr>
          <w:trHeight w:val="532"/>
        </w:trPr>
        <w:tc>
          <w:tcPr>
            <w:tcW w:w="1618" w:type="dxa"/>
          </w:tcPr>
          <w:p w14:paraId="7F33F33C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070738A4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SHIPMODE_ID</w:t>
            </w:r>
          </w:p>
        </w:tc>
        <w:tc>
          <w:tcPr>
            <w:tcW w:w="2161" w:type="dxa"/>
          </w:tcPr>
          <w:p w14:paraId="3B149829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01E39A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loại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  <w:tr w:rsidR="00A277B7" w:rsidRPr="001F2327" w14:paraId="5B1A265E" w14:textId="77777777">
        <w:trPr>
          <w:trHeight w:val="532"/>
        </w:trPr>
        <w:tc>
          <w:tcPr>
            <w:tcW w:w="1618" w:type="dxa"/>
          </w:tcPr>
          <w:p w14:paraId="2AF47438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7F1B652D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CUSTOMER_ID</w:t>
            </w:r>
          </w:p>
        </w:tc>
        <w:tc>
          <w:tcPr>
            <w:tcW w:w="2161" w:type="dxa"/>
          </w:tcPr>
          <w:p w14:paraId="59057192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40E2E28E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7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khách</w:t>
            </w:r>
            <w:proofErr w:type="spellEnd"/>
            <w:r w:rsidRPr="001F2327">
              <w:rPr>
                <w:rFonts w:cs="Times New Roman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111F9435" w14:textId="77777777">
        <w:trPr>
          <w:trHeight w:val="537"/>
        </w:trPr>
        <w:tc>
          <w:tcPr>
            <w:tcW w:w="1618" w:type="dxa"/>
          </w:tcPr>
          <w:p w14:paraId="153EDA9D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2755732E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LOCATION_ID</w:t>
            </w:r>
          </w:p>
        </w:tc>
        <w:tc>
          <w:tcPr>
            <w:tcW w:w="2161" w:type="dxa"/>
          </w:tcPr>
          <w:p w14:paraId="143083C1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Chuỗi</w:t>
            </w:r>
            <w:proofErr w:type="spellEnd"/>
          </w:p>
        </w:tc>
        <w:tc>
          <w:tcPr>
            <w:tcW w:w="3919" w:type="dxa"/>
          </w:tcPr>
          <w:p w14:paraId="243B470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Mã</w:t>
            </w:r>
            <w:proofErr w:type="spellEnd"/>
            <w:r w:rsidRPr="001F2327">
              <w:rPr>
                <w:rFonts w:cs="Times New Roman"/>
                <w:spacing w:val="-4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địa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điểm</w:t>
            </w:r>
            <w:proofErr w:type="spellEnd"/>
          </w:p>
        </w:tc>
      </w:tr>
      <w:tr w:rsidR="00A277B7" w:rsidRPr="001F2327" w14:paraId="4D296EE4" w14:textId="77777777">
        <w:trPr>
          <w:trHeight w:val="532"/>
        </w:trPr>
        <w:tc>
          <w:tcPr>
            <w:tcW w:w="1618" w:type="dxa"/>
          </w:tcPr>
          <w:p w14:paraId="03857A7E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32B8E0F5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ORDER_DATE</w:t>
            </w:r>
          </w:p>
        </w:tc>
        <w:tc>
          <w:tcPr>
            <w:tcW w:w="2161" w:type="dxa"/>
          </w:tcPr>
          <w:p w14:paraId="799ADEC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3919" w:type="dxa"/>
          </w:tcPr>
          <w:p w14:paraId="45619F4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5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đặt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469D0F90" w14:textId="77777777">
        <w:trPr>
          <w:trHeight w:val="532"/>
        </w:trPr>
        <w:tc>
          <w:tcPr>
            <w:tcW w:w="1618" w:type="dxa"/>
          </w:tcPr>
          <w:p w14:paraId="49900ED3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36958101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SHIP_DATE</w:t>
            </w:r>
          </w:p>
        </w:tc>
        <w:tc>
          <w:tcPr>
            <w:tcW w:w="2161" w:type="dxa"/>
          </w:tcPr>
          <w:p w14:paraId="2082E0B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tháng</w:t>
            </w:r>
            <w:proofErr w:type="spellEnd"/>
          </w:p>
        </w:tc>
        <w:tc>
          <w:tcPr>
            <w:tcW w:w="3919" w:type="dxa"/>
          </w:tcPr>
          <w:p w14:paraId="57F3FF7C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Ngày</w:t>
            </w:r>
            <w:proofErr w:type="spellEnd"/>
            <w:r w:rsidRPr="001F2327">
              <w:rPr>
                <w:rFonts w:cs="Times New Roman"/>
                <w:spacing w:val="-6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giao</w:t>
            </w:r>
            <w:proofErr w:type="spellEnd"/>
            <w:r w:rsidRPr="001F2327">
              <w:rPr>
                <w:rFonts w:cs="Times New Roman"/>
                <w:spacing w:val="-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4"/>
                <w:sz w:val="24"/>
              </w:rPr>
              <w:t>hàng</w:t>
            </w:r>
            <w:proofErr w:type="spellEnd"/>
          </w:p>
        </w:tc>
      </w:tr>
      <w:tr w:rsidR="00A277B7" w:rsidRPr="001F2327" w14:paraId="1CD01E0F" w14:textId="77777777">
        <w:trPr>
          <w:trHeight w:val="532"/>
        </w:trPr>
        <w:tc>
          <w:tcPr>
            <w:tcW w:w="1618" w:type="dxa"/>
          </w:tcPr>
          <w:p w14:paraId="126AE726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2A325C7F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SALES</w:t>
            </w:r>
          </w:p>
        </w:tc>
        <w:tc>
          <w:tcPr>
            <w:tcW w:w="2161" w:type="dxa"/>
          </w:tcPr>
          <w:p w14:paraId="691336B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2128299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Đơn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giá</w:t>
            </w:r>
            <w:proofErr w:type="spellEnd"/>
          </w:p>
        </w:tc>
      </w:tr>
      <w:tr w:rsidR="00A277B7" w:rsidRPr="001F2327" w14:paraId="7DE0BCA4" w14:textId="77777777">
        <w:trPr>
          <w:trHeight w:val="532"/>
        </w:trPr>
        <w:tc>
          <w:tcPr>
            <w:tcW w:w="1618" w:type="dxa"/>
          </w:tcPr>
          <w:p w14:paraId="771DF29F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52F1C169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QUANTITY</w:t>
            </w:r>
          </w:p>
        </w:tc>
        <w:tc>
          <w:tcPr>
            <w:tcW w:w="2161" w:type="dxa"/>
          </w:tcPr>
          <w:p w14:paraId="1F95B888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4DD4F5A6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Số</w:t>
            </w:r>
            <w:proofErr w:type="spellEnd"/>
            <w:r w:rsidRPr="001F2327">
              <w:rPr>
                <w:rFonts w:cs="Times New Roman"/>
                <w:spacing w:val="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lượng</w:t>
            </w:r>
            <w:proofErr w:type="spellEnd"/>
          </w:p>
        </w:tc>
      </w:tr>
      <w:tr w:rsidR="00A277B7" w:rsidRPr="001F2327" w14:paraId="36943CCB" w14:textId="77777777">
        <w:trPr>
          <w:trHeight w:val="533"/>
        </w:trPr>
        <w:tc>
          <w:tcPr>
            <w:tcW w:w="1618" w:type="dxa"/>
          </w:tcPr>
          <w:p w14:paraId="31B1C987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0C8D13E4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DISCOUNT</w:t>
            </w:r>
          </w:p>
        </w:tc>
        <w:tc>
          <w:tcPr>
            <w:tcW w:w="2161" w:type="dxa"/>
          </w:tcPr>
          <w:p w14:paraId="1B40CF1F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2056A211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Giảm</w:t>
            </w:r>
            <w:proofErr w:type="spellEnd"/>
            <w:r w:rsidRPr="001F2327">
              <w:rPr>
                <w:rFonts w:cs="Times New Roman"/>
                <w:spacing w:val="1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5"/>
                <w:sz w:val="24"/>
              </w:rPr>
              <w:t>giá</w:t>
            </w:r>
            <w:proofErr w:type="spellEnd"/>
          </w:p>
        </w:tc>
      </w:tr>
      <w:tr w:rsidR="00A277B7" w:rsidRPr="001F2327" w14:paraId="7DB89F61" w14:textId="77777777">
        <w:trPr>
          <w:trHeight w:val="532"/>
        </w:trPr>
        <w:tc>
          <w:tcPr>
            <w:tcW w:w="1618" w:type="dxa"/>
          </w:tcPr>
          <w:p w14:paraId="6FED10AF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74A5FAB7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PROFIT</w:t>
            </w:r>
          </w:p>
        </w:tc>
        <w:tc>
          <w:tcPr>
            <w:tcW w:w="2161" w:type="dxa"/>
          </w:tcPr>
          <w:p w14:paraId="1E90231D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1A9FC0EA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z w:val="24"/>
              </w:rPr>
              <w:t>Lợi</w:t>
            </w:r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nhuận</w:t>
            </w:r>
            <w:proofErr w:type="spellEnd"/>
          </w:p>
        </w:tc>
      </w:tr>
      <w:tr w:rsidR="00A277B7" w:rsidRPr="001F2327" w14:paraId="5575CF6A" w14:textId="77777777">
        <w:trPr>
          <w:trHeight w:val="532"/>
        </w:trPr>
        <w:tc>
          <w:tcPr>
            <w:tcW w:w="1618" w:type="dxa"/>
          </w:tcPr>
          <w:p w14:paraId="2EC74C4B" w14:textId="77777777" w:rsidR="00A277B7" w:rsidRPr="001F2327" w:rsidRDefault="00A277B7">
            <w:pPr>
              <w:pStyle w:val="TableParagraph"/>
              <w:spacing w:before="0"/>
              <w:ind w:left="0"/>
              <w:rPr>
                <w:rFonts w:cs="Times New Roman"/>
                <w:sz w:val="24"/>
              </w:rPr>
            </w:pPr>
          </w:p>
        </w:tc>
        <w:tc>
          <w:tcPr>
            <w:tcW w:w="2521" w:type="dxa"/>
          </w:tcPr>
          <w:p w14:paraId="2EC69D0F" w14:textId="77777777" w:rsidR="00A277B7" w:rsidRPr="001F2327" w:rsidRDefault="005A17A1">
            <w:pPr>
              <w:pStyle w:val="TableParagraph"/>
              <w:spacing w:before="121"/>
              <w:rPr>
                <w:rFonts w:cs="Times New Roman"/>
                <w:sz w:val="24"/>
              </w:rPr>
            </w:pPr>
            <w:r w:rsidRPr="001F2327">
              <w:rPr>
                <w:rFonts w:cs="Times New Roman"/>
                <w:spacing w:val="-2"/>
                <w:sz w:val="24"/>
              </w:rPr>
              <w:t>SHIPPING_COST</w:t>
            </w:r>
          </w:p>
        </w:tc>
        <w:tc>
          <w:tcPr>
            <w:tcW w:w="2161" w:type="dxa"/>
          </w:tcPr>
          <w:p w14:paraId="14840AB0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pacing w:val="-5"/>
                <w:sz w:val="24"/>
              </w:rPr>
              <w:t>Số</w:t>
            </w:r>
            <w:proofErr w:type="spellEnd"/>
          </w:p>
        </w:tc>
        <w:tc>
          <w:tcPr>
            <w:tcW w:w="3919" w:type="dxa"/>
          </w:tcPr>
          <w:p w14:paraId="289ACB4B" w14:textId="77777777" w:rsidR="00A277B7" w:rsidRPr="001F2327" w:rsidRDefault="005A17A1">
            <w:pPr>
              <w:pStyle w:val="TableParagraph"/>
              <w:rPr>
                <w:rFonts w:cs="Times New Roman"/>
                <w:sz w:val="24"/>
              </w:rPr>
            </w:pPr>
            <w:proofErr w:type="spellStart"/>
            <w:r w:rsidRPr="001F2327">
              <w:rPr>
                <w:rFonts w:cs="Times New Roman"/>
                <w:sz w:val="24"/>
              </w:rPr>
              <w:t>Phí</w:t>
            </w:r>
            <w:proofErr w:type="spellEnd"/>
            <w:r w:rsidRPr="001F2327">
              <w:rPr>
                <w:rFonts w:cs="Times New Roman"/>
                <w:spacing w:val="-3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z w:val="24"/>
              </w:rPr>
              <w:t>vận</w:t>
            </w:r>
            <w:proofErr w:type="spellEnd"/>
            <w:r w:rsidRPr="001F2327">
              <w:rPr>
                <w:rFonts w:cs="Times New Roman"/>
                <w:spacing w:val="-2"/>
                <w:sz w:val="24"/>
              </w:rPr>
              <w:t xml:space="preserve"> </w:t>
            </w:r>
            <w:proofErr w:type="spellStart"/>
            <w:r w:rsidRPr="001F2327">
              <w:rPr>
                <w:rFonts w:cs="Times New Roman"/>
                <w:spacing w:val="-2"/>
                <w:sz w:val="24"/>
              </w:rPr>
              <w:t>chuyển</w:t>
            </w:r>
            <w:proofErr w:type="spellEnd"/>
          </w:p>
        </w:tc>
      </w:tr>
    </w:tbl>
    <w:p w14:paraId="23A3072D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80" w:right="780" w:bottom="1240" w:left="780" w:header="0" w:footer="1035" w:gutter="0"/>
          <w:cols w:space="720"/>
        </w:sectPr>
      </w:pPr>
    </w:p>
    <w:p w14:paraId="405711E1" w14:textId="77777777" w:rsidR="00A277B7" w:rsidRPr="001F2327" w:rsidRDefault="005A17A1">
      <w:pPr>
        <w:pStyle w:val="Heading1"/>
        <w:numPr>
          <w:ilvl w:val="0"/>
          <w:numId w:val="22"/>
        </w:numPr>
        <w:tabs>
          <w:tab w:val="left" w:pos="504"/>
        </w:tabs>
        <w:ind w:left="504" w:hanging="276"/>
        <w:rPr>
          <w:rFonts w:cs="Times New Roman"/>
        </w:rPr>
      </w:pPr>
      <w:bookmarkStart w:id="14" w:name="_bookmark14"/>
      <w:bookmarkEnd w:id="14"/>
      <w:r w:rsidRPr="001F2327">
        <w:rPr>
          <w:rFonts w:cs="Times New Roman"/>
        </w:rPr>
        <w:lastRenderedPageBreak/>
        <w:t>SSIS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TÍCH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HỢP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DỮ </w:t>
      </w:r>
      <w:r w:rsidRPr="001F2327">
        <w:rPr>
          <w:rFonts w:cs="Times New Roman"/>
          <w:spacing w:val="-4"/>
        </w:rPr>
        <w:t>LIỆU</w:t>
      </w:r>
    </w:p>
    <w:p w14:paraId="6755B7FB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ind w:left="480" w:hanging="252"/>
        <w:rPr>
          <w:rFonts w:cs="Times New Roman"/>
        </w:rPr>
      </w:pPr>
      <w:bookmarkStart w:id="15" w:name="_bookmark15"/>
      <w:bookmarkEnd w:id="15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Flow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4"/>
        </w:rPr>
        <w:t>Task</w:t>
      </w:r>
    </w:p>
    <w:p w14:paraId="5E8010D1" w14:textId="32821167" w:rsidR="00A277B7" w:rsidRPr="001F2327" w:rsidRDefault="008B5576">
      <w:pPr>
        <w:pStyle w:val="BodyText"/>
        <w:spacing w:before="9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noProof/>
          <w:sz w:val="11"/>
        </w:rPr>
        <w:drawing>
          <wp:inline distT="0" distB="0" distL="0" distR="0" wp14:anchorId="42E2719D" wp14:editId="31F3B3E8">
            <wp:extent cx="6781800" cy="3011805"/>
            <wp:effectExtent l="0" t="0" r="0" b="0"/>
            <wp:docPr id="1057063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635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0CB2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127"/>
        <w:ind w:left="480" w:hanging="252"/>
        <w:rPr>
          <w:rFonts w:cs="Times New Roman"/>
        </w:rPr>
      </w:pPr>
      <w:bookmarkStart w:id="16" w:name="_bookmark16"/>
      <w:bookmarkEnd w:id="16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nguồn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file</w:t>
      </w:r>
      <w:r w:rsidRPr="001F2327">
        <w:rPr>
          <w:rFonts w:cs="Times New Roman"/>
          <w:spacing w:val="-4"/>
        </w:rPr>
        <w:t xml:space="preserve"> excel</w:t>
      </w:r>
    </w:p>
    <w:p w14:paraId="397E02A6" w14:textId="743271FF" w:rsidR="00A277B7" w:rsidRPr="001F2327" w:rsidRDefault="00F83EA0">
      <w:pPr>
        <w:pStyle w:val="BodyText"/>
        <w:spacing w:before="16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49024" behindDoc="0" locked="0" layoutInCell="1" allowOverlap="1" wp14:anchorId="106876E1" wp14:editId="4BEC631A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6781800" cy="3009900"/>
            <wp:effectExtent l="0" t="0" r="0" b="0"/>
            <wp:wrapTopAndBottom/>
            <wp:docPr id="177119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6836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Bước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1: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Chuyển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sang tab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Data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Flow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tạo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 xml:space="preserve">1 Excel </w:t>
      </w:r>
      <w:r w:rsidR="005A17A1" w:rsidRPr="001F2327">
        <w:rPr>
          <w:rFonts w:cs="Times New Roman"/>
          <w:spacing w:val="-2"/>
        </w:rPr>
        <w:t>Source</w:t>
      </w:r>
    </w:p>
    <w:p w14:paraId="3238690E" w14:textId="65DD41CE" w:rsidR="00A277B7" w:rsidRPr="001F2327" w:rsidRDefault="00A277B7">
      <w:pPr>
        <w:pStyle w:val="BodyText"/>
        <w:spacing w:before="7"/>
        <w:ind w:left="0"/>
        <w:rPr>
          <w:rFonts w:cs="Times New Roman"/>
          <w:sz w:val="11"/>
        </w:rPr>
      </w:pPr>
    </w:p>
    <w:p w14:paraId="39231441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11CCD71C" w14:textId="77777777" w:rsidR="00A277B7" w:rsidRPr="001F2327" w:rsidRDefault="005A17A1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</w:rPr>
        <w:lastRenderedPageBreak/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2: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Excel Source.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Nhập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đường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dẫn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file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Excel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1 Excel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Connection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Manager.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5"/>
        </w:rPr>
        <w:t>Sau</w:t>
      </w:r>
    </w:p>
    <w:p w14:paraId="7A650A4F" w14:textId="4BD28AD8" w:rsidR="00A277B7" w:rsidRPr="001F2327" w:rsidRDefault="00952507">
      <w:pPr>
        <w:pStyle w:val="BodyText"/>
        <w:spacing w:before="4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50048" behindDoc="0" locked="0" layoutInCell="1" allowOverlap="1" wp14:anchorId="5B68B32E" wp14:editId="1F508141">
            <wp:simplePos x="0" y="0"/>
            <wp:positionH relativeFrom="column">
              <wp:posOffset>196850</wp:posOffset>
            </wp:positionH>
            <wp:positionV relativeFrom="paragraph">
              <wp:posOffset>208915</wp:posOffset>
            </wp:positionV>
            <wp:extent cx="6584950" cy="2802890"/>
            <wp:effectExtent l="0" t="0" r="6350" b="0"/>
            <wp:wrapTopAndBottom/>
            <wp:docPr id="1658990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90765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rPr>
          <w:rFonts w:cs="Times New Roman"/>
        </w:rPr>
        <w:t>đó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Excel Connection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Manager </w:t>
      </w:r>
      <w:proofErr w:type="spellStart"/>
      <w:r w:rsidR="005A17A1" w:rsidRPr="001F2327">
        <w:rPr>
          <w:rFonts w:cs="Times New Roman"/>
        </w:rPr>
        <w:t>vừa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tạo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chỉ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định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Sheet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chứa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data.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5"/>
        </w:rPr>
        <w:t>OK.</w:t>
      </w:r>
    </w:p>
    <w:p w14:paraId="1149814C" w14:textId="6E3A40BD" w:rsidR="00A277B7" w:rsidRPr="001F2327" w:rsidRDefault="00A277B7">
      <w:pPr>
        <w:pStyle w:val="BodyText"/>
        <w:spacing w:before="9"/>
        <w:ind w:left="0"/>
        <w:rPr>
          <w:rFonts w:cs="Times New Roman"/>
          <w:sz w:val="11"/>
        </w:rPr>
      </w:pPr>
    </w:p>
    <w:p w14:paraId="4BF1F92E" w14:textId="406AADF5" w:rsidR="00A277B7" w:rsidRPr="001F2327" w:rsidRDefault="00500DCD">
      <w:pPr>
        <w:pStyle w:val="BodyText"/>
        <w:rPr>
          <w:rFonts w:cs="Times New Roman"/>
        </w:rPr>
      </w:pPr>
      <w:r w:rsidRPr="001F2327">
        <w:rPr>
          <w:rFonts w:cs="Times New Roman"/>
          <w:noProof/>
          <w:sz w:val="10"/>
        </w:rPr>
        <w:drawing>
          <wp:anchor distT="0" distB="0" distL="114300" distR="114300" simplePos="0" relativeHeight="251651072" behindDoc="0" locked="0" layoutInCell="1" allowOverlap="1" wp14:anchorId="2C9DA4DD" wp14:editId="4E8EC612">
            <wp:simplePos x="0" y="0"/>
            <wp:positionH relativeFrom="column">
              <wp:posOffset>158750</wp:posOffset>
            </wp:positionH>
            <wp:positionV relativeFrom="paragraph">
              <wp:posOffset>182880</wp:posOffset>
            </wp:positionV>
            <wp:extent cx="6623050" cy="3007995"/>
            <wp:effectExtent l="0" t="0" r="6350" b="1905"/>
            <wp:wrapTopAndBottom/>
            <wp:docPr id="1192215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15767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rPr>
          <w:rFonts w:cs="Times New Roman"/>
        </w:rPr>
        <w:t>Bước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3: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Nối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Excel Source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1 Multi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Cast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chia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dữ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liệu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</w:rPr>
        <w:t xml:space="preserve"> </w:t>
      </w:r>
      <w:r w:rsidR="005A17A1" w:rsidRPr="001F2327">
        <w:rPr>
          <w:rFonts w:cs="Times New Roman"/>
          <w:spacing w:val="-2"/>
        </w:rPr>
        <w:t>Dimension</w:t>
      </w:r>
    </w:p>
    <w:p w14:paraId="1CF138DF" w14:textId="73C75091" w:rsidR="00A277B7" w:rsidRPr="001F2327" w:rsidRDefault="00A277B7">
      <w:pPr>
        <w:pStyle w:val="BodyText"/>
        <w:spacing w:before="9"/>
        <w:ind w:left="0"/>
        <w:rPr>
          <w:rFonts w:cs="Times New Roman"/>
          <w:sz w:val="10"/>
        </w:rPr>
      </w:pPr>
    </w:p>
    <w:p w14:paraId="6D1F90B6" w14:textId="77777777" w:rsidR="00A277B7" w:rsidRPr="001F2327" w:rsidRDefault="00A277B7">
      <w:pPr>
        <w:rPr>
          <w:rFonts w:cs="Times New Roman"/>
          <w:sz w:val="10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EFF7DD1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70"/>
        <w:ind w:left="480" w:hanging="252"/>
        <w:rPr>
          <w:rFonts w:cs="Times New Roman"/>
        </w:rPr>
      </w:pPr>
      <w:bookmarkStart w:id="17" w:name="_bookmark17"/>
      <w:bookmarkEnd w:id="17"/>
      <w:proofErr w:type="spellStart"/>
      <w:r w:rsidRPr="001F2327">
        <w:rPr>
          <w:rFonts w:cs="Times New Roman"/>
        </w:rPr>
        <w:lastRenderedPageBreak/>
        <w:t>Tạo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  <w:spacing w:val="-4"/>
        </w:rPr>
        <w:t>Fact</w:t>
      </w:r>
    </w:p>
    <w:p w14:paraId="5A8AA3C0" w14:textId="3360FEAA" w:rsidR="00A277B7" w:rsidRPr="001F2327" w:rsidRDefault="002050F0">
      <w:pPr>
        <w:pStyle w:val="BodyText"/>
        <w:spacing w:before="16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52096" behindDoc="0" locked="0" layoutInCell="1" allowOverlap="1" wp14:anchorId="1A6C5A11" wp14:editId="54792C80">
            <wp:simplePos x="0" y="0"/>
            <wp:positionH relativeFrom="column">
              <wp:posOffset>139700</wp:posOffset>
            </wp:positionH>
            <wp:positionV relativeFrom="paragraph">
              <wp:posOffset>285115</wp:posOffset>
            </wp:positionV>
            <wp:extent cx="6642100" cy="2722245"/>
            <wp:effectExtent l="0" t="0" r="6350" b="1905"/>
            <wp:wrapTopAndBottom/>
            <wp:docPr id="744381008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81008" name="Picture 1" descr="A computer screen shot of a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rPr>
          <w:rFonts w:cs="Times New Roman"/>
        </w:rPr>
        <w:t>Cấu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trúc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tạo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</w:rPr>
        <w:t xml:space="preserve"> Dimension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  <w:spacing w:val="-2"/>
        </w:rPr>
        <w:t>Fact:</w:t>
      </w:r>
    </w:p>
    <w:p w14:paraId="13B8DB16" w14:textId="1ACFDD14" w:rsidR="00A277B7" w:rsidRPr="001F2327" w:rsidRDefault="00A277B7">
      <w:pPr>
        <w:pStyle w:val="BodyText"/>
        <w:spacing w:before="9"/>
        <w:ind w:left="0"/>
        <w:rPr>
          <w:rFonts w:cs="Times New Roman"/>
          <w:sz w:val="11"/>
        </w:rPr>
      </w:pPr>
    </w:p>
    <w:p w14:paraId="35B9A8C5" w14:textId="77777777" w:rsidR="00A277B7" w:rsidRPr="001F2327" w:rsidRDefault="005A17A1">
      <w:pPr>
        <w:pStyle w:val="BodyText"/>
        <w:spacing w:before="194"/>
        <w:rPr>
          <w:rFonts w:cs="Times New Roman"/>
        </w:rPr>
      </w:pPr>
      <w:proofErr w:type="spellStart"/>
      <w:r w:rsidRPr="001F2327">
        <w:rPr>
          <w:rFonts w:cs="Times New Roman"/>
          <w:u w:val="single"/>
        </w:rPr>
        <w:t>Mô</w:t>
      </w:r>
      <w:proofErr w:type="spellEnd"/>
      <w:r w:rsidRPr="001F2327">
        <w:rPr>
          <w:rFonts w:cs="Times New Roman"/>
          <w:spacing w:val="1"/>
          <w:u w:val="single"/>
        </w:rPr>
        <w:t xml:space="preserve"> </w:t>
      </w:r>
      <w:proofErr w:type="spellStart"/>
      <w:r w:rsidRPr="001F2327">
        <w:rPr>
          <w:rFonts w:cs="Times New Roman"/>
          <w:spacing w:val="-5"/>
          <w:u w:val="single"/>
        </w:rPr>
        <w:t>tả</w:t>
      </w:r>
      <w:proofErr w:type="spellEnd"/>
      <w:r w:rsidRPr="001F2327">
        <w:rPr>
          <w:rFonts w:cs="Times New Roman"/>
          <w:spacing w:val="-5"/>
        </w:rPr>
        <w:t>:</w:t>
      </w:r>
    </w:p>
    <w:p w14:paraId="2E8C55E0" w14:textId="77777777" w:rsidR="00A277B7" w:rsidRPr="001F2327" w:rsidRDefault="005A17A1">
      <w:pPr>
        <w:pStyle w:val="ListParagraph"/>
        <w:numPr>
          <w:ilvl w:val="0"/>
          <w:numId w:val="20"/>
        </w:numPr>
        <w:tabs>
          <w:tab w:val="left" w:pos="948"/>
        </w:tabs>
        <w:spacing w:before="160" w:line="278" w:lineRule="auto"/>
        <w:ind w:right="53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Mỗi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z w:val="24"/>
        </w:rPr>
        <w:t xml:space="preserve"> Dimension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Fact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sẽ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được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bằng</w:t>
      </w:r>
      <w:proofErr w:type="spellEnd"/>
      <w:r w:rsidRPr="001F2327">
        <w:rPr>
          <w:rFonts w:cs="Times New Roman"/>
          <w:sz w:val="24"/>
        </w:rPr>
        <w:t xml:space="preserve"> OLE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DB Destination</w:t>
      </w:r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truyền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thằng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vào</w:t>
      </w:r>
      <w:proofErr w:type="spellEnd"/>
      <w:r w:rsidRPr="001F2327">
        <w:rPr>
          <w:rFonts w:cs="Times New Roman"/>
          <w:sz w:val="24"/>
        </w:rPr>
        <w:t xml:space="preserve"> Database.</w:t>
      </w:r>
    </w:p>
    <w:p w14:paraId="58C730B7" w14:textId="77777777" w:rsidR="00A277B7" w:rsidRPr="001F2327" w:rsidRDefault="005A17A1">
      <w:pPr>
        <w:pStyle w:val="ListParagraph"/>
        <w:numPr>
          <w:ilvl w:val="0"/>
          <w:numId w:val="20"/>
        </w:numPr>
        <w:tabs>
          <w:tab w:val="left" w:pos="948"/>
        </w:tabs>
        <w:spacing w:before="0" w:line="278" w:lineRule="auto"/>
        <w:ind w:right="403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Mỗi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Dimension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sẽ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phải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thông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qua</w:t>
      </w:r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1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lớp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Sort,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lấy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không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bị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trùng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(Unique)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sắp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xếp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tăng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dần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theo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khóa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chính</w:t>
      </w:r>
      <w:proofErr w:type="spellEnd"/>
      <w:r w:rsidRPr="001F2327">
        <w:rPr>
          <w:rFonts w:cs="Times New Roman"/>
          <w:sz w:val="24"/>
        </w:rPr>
        <w:t>.</w:t>
      </w:r>
    </w:p>
    <w:p w14:paraId="6CA4BB1D" w14:textId="77777777" w:rsidR="00A277B7" w:rsidRPr="001F2327" w:rsidRDefault="005A17A1">
      <w:pPr>
        <w:pStyle w:val="ListParagraph"/>
        <w:numPr>
          <w:ilvl w:val="0"/>
          <w:numId w:val="20"/>
        </w:numPr>
        <w:tabs>
          <w:tab w:val="left" w:pos="948"/>
        </w:tabs>
        <w:spacing w:before="0" w:line="273" w:lineRule="auto"/>
        <w:ind w:right="42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Đặc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biệt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2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Dimension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OrderDate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ShipDate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sẽ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có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1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lớp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Derived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Column,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mới</w:t>
      </w:r>
      <w:proofErr w:type="spellEnd"/>
      <w:r w:rsidRPr="001F2327">
        <w:rPr>
          <w:rFonts w:cs="Times New Roman"/>
          <w:sz w:val="24"/>
        </w:rPr>
        <w:t xml:space="preserve"> (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cột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DayOfWeek</w:t>
      </w:r>
      <w:proofErr w:type="spellEnd"/>
      <w:r w:rsidRPr="001F2327">
        <w:rPr>
          <w:rFonts w:cs="Times New Roman"/>
          <w:sz w:val="24"/>
        </w:rPr>
        <w:t xml:space="preserve">, Month, Year </w:t>
      </w:r>
      <w:proofErr w:type="spellStart"/>
      <w:r w:rsidRPr="001F2327">
        <w:rPr>
          <w:rFonts w:cs="Times New Roman"/>
          <w:sz w:val="24"/>
        </w:rPr>
        <w:t>dựa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 xml:space="preserve"> Date).</w:t>
      </w:r>
    </w:p>
    <w:p w14:paraId="06AB3130" w14:textId="77777777" w:rsidR="00A277B7" w:rsidRPr="001F2327" w:rsidRDefault="005A17A1">
      <w:pPr>
        <w:pStyle w:val="ListParagraph"/>
        <w:numPr>
          <w:ilvl w:val="0"/>
          <w:numId w:val="20"/>
        </w:numPr>
        <w:tabs>
          <w:tab w:val="left" w:pos="948"/>
        </w:tabs>
        <w:spacing w:before="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Fact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là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sự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kiện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nên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không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cần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lọc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trùng</w:t>
      </w:r>
      <w:proofErr w:type="spellEnd"/>
      <w:r w:rsidRPr="001F2327">
        <w:rPr>
          <w:rFonts w:cs="Times New Roman"/>
          <w:sz w:val="24"/>
        </w:rPr>
        <w:t>,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không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lớp</w:t>
      </w:r>
      <w:proofErr w:type="spellEnd"/>
      <w:r w:rsidRPr="001F2327">
        <w:rPr>
          <w:rFonts w:cs="Times New Roman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Sort.</w:t>
      </w:r>
    </w:p>
    <w:p w14:paraId="708AB668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58"/>
        <w:ind w:left="676" w:hanging="448"/>
        <w:rPr>
          <w:rFonts w:cs="Times New Roman"/>
        </w:rPr>
      </w:pPr>
      <w:bookmarkStart w:id="18" w:name="_bookmark18"/>
      <w:bookmarkEnd w:id="18"/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4"/>
        </w:rPr>
        <w:t>Sort</w:t>
      </w:r>
    </w:p>
    <w:p w14:paraId="1484A7EC" w14:textId="77777777" w:rsidR="00A277B7" w:rsidRPr="001F2327" w:rsidRDefault="005A17A1">
      <w:pPr>
        <w:pStyle w:val="ListParagraph"/>
        <w:numPr>
          <w:ilvl w:val="0"/>
          <w:numId w:val="19"/>
        </w:numPr>
        <w:tabs>
          <w:tab w:val="left" w:pos="948"/>
        </w:tabs>
        <w:spacing w:before="165" w:line="276" w:lineRule="auto"/>
        <w:ind w:right="603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Dựa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vào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i/>
          <w:sz w:val="24"/>
        </w:rPr>
        <w:t>I.4.</w:t>
      </w:r>
      <w:r w:rsidRPr="001F2327">
        <w:rPr>
          <w:rFonts w:cs="Times New Roman"/>
          <w:i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Phân</w:t>
      </w:r>
      <w:proofErr w:type="spellEnd"/>
      <w:r w:rsidRPr="001F2327">
        <w:rPr>
          <w:rFonts w:cs="Times New Roman"/>
          <w:i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tích</w:t>
      </w:r>
      <w:proofErr w:type="spellEnd"/>
      <w:r w:rsidRPr="001F2327">
        <w:rPr>
          <w:rFonts w:cs="Times New Roman"/>
          <w:i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dữ</w:t>
      </w:r>
      <w:proofErr w:type="spellEnd"/>
      <w:r w:rsidRPr="001F2327">
        <w:rPr>
          <w:rFonts w:cs="Times New Roman"/>
          <w:i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liệu</w:t>
      </w:r>
      <w:proofErr w:type="spellEnd"/>
      <w:r w:rsidRPr="001F2327">
        <w:rPr>
          <w:rFonts w:cs="Times New Roman"/>
          <w:i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thành</w:t>
      </w:r>
      <w:proofErr w:type="spellEnd"/>
      <w:r w:rsidRPr="001F2327">
        <w:rPr>
          <w:rFonts w:cs="Times New Roman"/>
          <w:i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Lược</w:t>
      </w:r>
      <w:proofErr w:type="spellEnd"/>
      <w:r w:rsidRPr="001F2327">
        <w:rPr>
          <w:rFonts w:cs="Times New Roman"/>
          <w:i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đồ</w:t>
      </w:r>
      <w:proofErr w:type="spellEnd"/>
      <w:r w:rsidRPr="001F2327">
        <w:rPr>
          <w:rFonts w:cs="Times New Roman"/>
          <w:i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bông</w:t>
      </w:r>
      <w:proofErr w:type="spellEnd"/>
      <w:r w:rsidRPr="001F2327">
        <w:rPr>
          <w:rFonts w:cs="Times New Roman"/>
          <w:i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tuyết</w:t>
      </w:r>
      <w:proofErr w:type="spellEnd"/>
      <w:r w:rsidRPr="001F2327">
        <w:rPr>
          <w:rFonts w:cs="Times New Roman"/>
          <w:i/>
          <w:spacing w:val="-5"/>
          <w:sz w:val="24"/>
        </w:rPr>
        <w:t xml:space="preserve"> </w:t>
      </w:r>
      <w:r w:rsidRPr="001F2327">
        <w:rPr>
          <w:rFonts w:cs="Times New Roman"/>
          <w:i/>
          <w:sz w:val="24"/>
        </w:rPr>
        <w:t>(Snowflake</w:t>
      </w:r>
      <w:r w:rsidRPr="001F2327">
        <w:rPr>
          <w:rFonts w:cs="Times New Roman"/>
          <w:i/>
          <w:spacing w:val="-2"/>
          <w:sz w:val="24"/>
        </w:rPr>
        <w:t xml:space="preserve"> </w:t>
      </w:r>
      <w:r w:rsidRPr="001F2327">
        <w:rPr>
          <w:rFonts w:cs="Times New Roman"/>
          <w:i/>
          <w:sz w:val="24"/>
        </w:rPr>
        <w:t xml:space="preserve">schema) </w:t>
      </w:r>
      <w:proofErr w:type="spellStart"/>
      <w:r w:rsidRPr="001F2327">
        <w:rPr>
          <w:rFonts w:cs="Times New Roman"/>
          <w:sz w:val="24"/>
        </w:rPr>
        <w:t>xác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định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khóa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chính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z w:val="24"/>
        </w:rPr>
        <w:t xml:space="preserve"> Dimension.</w:t>
      </w:r>
    </w:p>
    <w:p w14:paraId="402AD131" w14:textId="77777777" w:rsidR="00A277B7" w:rsidRPr="001F2327" w:rsidRDefault="005A17A1">
      <w:pPr>
        <w:pStyle w:val="BodyText"/>
        <w:spacing w:before="117" w:line="381" w:lineRule="auto"/>
        <w:ind w:right="2136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</w:rPr>
        <w:t xml:space="preserve"> 1: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check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khóa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Dimension </w:t>
      </w:r>
      <w:proofErr w:type="spellStart"/>
      <w:r w:rsidRPr="001F2327">
        <w:rPr>
          <w:rFonts w:cs="Times New Roman"/>
        </w:rPr>
        <w:t>đang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xét</w:t>
      </w:r>
      <w:proofErr w:type="spellEnd"/>
      <w:r w:rsidRPr="001F2327">
        <w:rPr>
          <w:rFonts w:cs="Times New Roman"/>
          <w:spacing w:val="40"/>
        </w:rPr>
        <w:t xml:space="preserve"> </w:t>
      </w: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2: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check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“Remove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rows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with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duplicate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sort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values”.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OK</w:t>
      </w:r>
    </w:p>
    <w:p w14:paraId="45A81114" w14:textId="77777777" w:rsidR="00A277B7" w:rsidRPr="001F2327" w:rsidRDefault="005A17A1">
      <w:pPr>
        <w:pStyle w:val="BodyText"/>
        <w:spacing w:line="275" w:lineRule="exact"/>
        <w:rPr>
          <w:rFonts w:cs="Times New Roman"/>
        </w:rPr>
      </w:pPr>
      <w:r w:rsidRPr="001F2327">
        <w:rPr>
          <w:rFonts w:cs="Times New Roman"/>
        </w:rPr>
        <w:t>Như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vậy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Dimension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lọc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không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trùng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sắp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xếp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dựa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khóa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2"/>
        </w:rPr>
        <w:t>chính</w:t>
      </w:r>
      <w:proofErr w:type="spellEnd"/>
    </w:p>
    <w:p w14:paraId="5BA402A8" w14:textId="77777777" w:rsidR="00A277B7" w:rsidRPr="001F2327" w:rsidRDefault="005A17A1">
      <w:pPr>
        <w:pStyle w:val="BodyText"/>
        <w:spacing w:before="46"/>
        <w:rPr>
          <w:rFonts w:cs="Times New Roman"/>
        </w:rPr>
      </w:pP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2"/>
        </w:rPr>
        <w:t>chọn</w:t>
      </w:r>
      <w:proofErr w:type="spellEnd"/>
      <w:r w:rsidRPr="001F2327">
        <w:rPr>
          <w:rFonts w:cs="Times New Roman"/>
          <w:spacing w:val="-2"/>
        </w:rPr>
        <w:t>.</w:t>
      </w:r>
    </w:p>
    <w:p w14:paraId="3E06D16E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69D401B" w14:textId="1EC3CBB8" w:rsidR="00A277B7" w:rsidRPr="001F2327" w:rsidRDefault="00B85F3D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86B2217" wp14:editId="597875FE">
            <wp:extent cx="6781800" cy="6041390"/>
            <wp:effectExtent l="0" t="0" r="0" b="0"/>
            <wp:docPr id="814104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043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08CC" w14:textId="77777777" w:rsidR="00A277B7" w:rsidRPr="001F2327" w:rsidRDefault="005A17A1">
      <w:pPr>
        <w:pStyle w:val="BodyText"/>
        <w:spacing w:before="221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3: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OK.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Lặp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này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Sort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còn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lại</w:t>
      </w:r>
      <w:proofErr w:type="spellEnd"/>
    </w:p>
    <w:p w14:paraId="17AB74C5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60"/>
        <w:ind w:left="676" w:hanging="448"/>
        <w:rPr>
          <w:rFonts w:cs="Times New Roman"/>
        </w:rPr>
      </w:pPr>
      <w:bookmarkStart w:id="19" w:name="_bookmark19"/>
      <w:bookmarkEnd w:id="19"/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OLE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DB </w:t>
      </w:r>
      <w:r w:rsidRPr="001F2327">
        <w:rPr>
          <w:rFonts w:cs="Times New Roman"/>
          <w:spacing w:val="-2"/>
        </w:rPr>
        <w:t>Destination</w:t>
      </w:r>
    </w:p>
    <w:p w14:paraId="27AB6A62" w14:textId="77777777" w:rsidR="00A277B7" w:rsidRPr="001F2327" w:rsidRDefault="005A17A1">
      <w:pPr>
        <w:pStyle w:val="BodyText"/>
        <w:spacing w:before="166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1: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OLE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DB Destination.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New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OLE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DB Connection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Manager.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Tiếp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tục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chọn</w:t>
      </w:r>
      <w:proofErr w:type="spellEnd"/>
    </w:p>
    <w:p w14:paraId="761CE9A5" w14:textId="77777777" w:rsidR="00A277B7" w:rsidRPr="001F2327" w:rsidRDefault="005A17A1">
      <w:pPr>
        <w:pStyle w:val="BodyText"/>
        <w:spacing w:before="40"/>
        <w:rPr>
          <w:rFonts w:cs="Times New Roman"/>
        </w:rPr>
      </w:pPr>
      <w:r w:rsidRPr="001F2327">
        <w:rPr>
          <w:rFonts w:cs="Times New Roman"/>
        </w:rPr>
        <w:t>New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Connection.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Một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tab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Connection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Manager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5"/>
        </w:rPr>
        <w:t>ra</w:t>
      </w:r>
      <w:proofErr w:type="spellEnd"/>
    </w:p>
    <w:p w14:paraId="4E3C5A0C" w14:textId="107294E5" w:rsidR="00A277B7" w:rsidRPr="001F2327" w:rsidRDefault="005A17A1">
      <w:pPr>
        <w:pStyle w:val="BodyText"/>
        <w:spacing w:before="160" w:line="278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2: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Nhập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Server Name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Server </w:t>
      </w:r>
      <w:proofErr w:type="spellStart"/>
      <w:r w:rsidRPr="001F2327">
        <w:rPr>
          <w:rFonts w:cs="Times New Roman"/>
        </w:rPr>
        <w:t>trên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máy</w:t>
      </w:r>
      <w:proofErr w:type="spellEnd"/>
      <w:r w:rsidRPr="001F2327">
        <w:rPr>
          <w:rFonts w:cs="Times New Roman"/>
        </w:rPr>
        <w:t>.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Sau </w:t>
      </w:r>
      <w:proofErr w:type="spellStart"/>
      <w:r w:rsidRPr="001F2327">
        <w:rPr>
          <w:rFonts w:cs="Times New Roman"/>
        </w:rPr>
        <w:t>đó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Database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sẵn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(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</w:t>
      </w:r>
      <w:r w:rsidR="006159B1" w:rsidRPr="001F2327">
        <w:rPr>
          <w:rFonts w:cs="Times New Roman"/>
        </w:rPr>
        <w:t>IS217</w:t>
      </w:r>
      <w:r w:rsidR="006159B1" w:rsidRPr="001F2327">
        <w:rPr>
          <w:rFonts w:cs="Times New Roman"/>
          <w:lang w:val="vi-VN"/>
        </w:rPr>
        <w:t>_</w:t>
      </w:r>
      <w:r w:rsidRPr="001F2327">
        <w:rPr>
          <w:rFonts w:cs="Times New Roman"/>
        </w:rPr>
        <w:t xml:space="preserve">SSIS).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</w:t>
      </w:r>
    </w:p>
    <w:p w14:paraId="7C5768FB" w14:textId="77777777" w:rsidR="00A277B7" w:rsidRPr="001F2327" w:rsidRDefault="00A277B7">
      <w:pPr>
        <w:spacing w:line="278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063513B" w14:textId="23CB1FB5" w:rsidR="00A277B7" w:rsidRPr="001F2327" w:rsidRDefault="00CE26E9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55168" behindDoc="0" locked="0" layoutInCell="1" allowOverlap="1" wp14:anchorId="428C1794" wp14:editId="6417DF32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6629400" cy="6650355"/>
            <wp:effectExtent l="0" t="0" r="0" b="0"/>
            <wp:wrapTopAndBottom/>
            <wp:docPr id="163261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14712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65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301B93" w14:textId="77777777" w:rsidR="00A277B7" w:rsidRPr="001F2327" w:rsidRDefault="005A17A1">
      <w:pPr>
        <w:pStyle w:val="BodyText"/>
        <w:spacing w:before="192" w:line="273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3: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Connection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vừa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(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vừa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thường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&lt;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server</w:t>
      </w:r>
      <w:proofErr w:type="gramStart"/>
      <w:r w:rsidRPr="001F2327">
        <w:rPr>
          <w:rFonts w:cs="Times New Roman"/>
        </w:rPr>
        <w:t>&gt;.&lt;</w:t>
      </w:r>
      <w:proofErr w:type="spellStart"/>
      <w:proofErr w:type="gramEnd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database&gt;).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1 OLE DB Connection Manager </w:t>
      </w:r>
      <w:proofErr w:type="spellStart"/>
      <w:r w:rsidRPr="001F2327">
        <w:rPr>
          <w:rFonts w:cs="Times New Roman"/>
        </w:rPr>
        <w:t>mới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>.</w:t>
      </w:r>
    </w:p>
    <w:p w14:paraId="799EB9C1" w14:textId="77777777" w:rsidR="00A277B7" w:rsidRPr="001F2327" w:rsidRDefault="00A277B7">
      <w:pPr>
        <w:spacing w:line="273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9491BC5" w14:textId="5AA0A9B4" w:rsidR="00A277B7" w:rsidRPr="001F2327" w:rsidRDefault="002F09F6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54144" behindDoc="0" locked="0" layoutInCell="1" allowOverlap="1" wp14:anchorId="609B53A7" wp14:editId="6E96E330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6648450" cy="6419850"/>
            <wp:effectExtent l="0" t="0" r="0" b="0"/>
            <wp:wrapTopAndBottom/>
            <wp:docPr id="110206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65840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4BB3BBE" w14:textId="77777777" w:rsidR="00A277B7" w:rsidRPr="001F2327" w:rsidRDefault="005A17A1">
      <w:pPr>
        <w:pStyle w:val="BodyText"/>
        <w:spacing w:before="184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4: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Ở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màn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OLE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DB Destination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Editor,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OLE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DB Connection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Manager </w:t>
      </w:r>
      <w:proofErr w:type="spellStart"/>
      <w:r w:rsidRPr="001F2327">
        <w:rPr>
          <w:rFonts w:cs="Times New Roman"/>
        </w:rPr>
        <w:t>mới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chọn</w:t>
      </w:r>
      <w:proofErr w:type="spellEnd"/>
    </w:p>
    <w:p w14:paraId="7DEFC66E" w14:textId="77777777" w:rsidR="00A277B7" w:rsidRPr="001F2327" w:rsidRDefault="005A17A1">
      <w:pPr>
        <w:pStyle w:val="BodyText"/>
        <w:spacing w:before="40"/>
        <w:rPr>
          <w:rFonts w:cs="Times New Roman"/>
        </w:rPr>
      </w:pPr>
      <w:r w:rsidRPr="001F2327">
        <w:rPr>
          <w:rFonts w:cs="Times New Roman"/>
        </w:rPr>
        <w:t xml:space="preserve">New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 xml:space="preserve"> SQL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Table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2"/>
        </w:rPr>
        <w:t>Dimension</w:t>
      </w:r>
    </w:p>
    <w:p w14:paraId="729C6511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4DE27CC" w14:textId="68165B90" w:rsidR="00A277B7" w:rsidRPr="001F2327" w:rsidRDefault="00A0793E" w:rsidP="0051150F">
      <w:pPr>
        <w:pStyle w:val="BodyText"/>
        <w:ind w:right="-120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53120" behindDoc="0" locked="0" layoutInCell="1" allowOverlap="1" wp14:anchorId="3CC386F8" wp14:editId="391C557D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6680200" cy="3304540"/>
            <wp:effectExtent l="0" t="0" r="6350" b="0"/>
            <wp:wrapTopAndBottom/>
            <wp:docPr id="1862680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80179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A9A93C" w14:textId="77777777" w:rsidR="00A277B7" w:rsidRPr="001F2327" w:rsidRDefault="005A17A1">
      <w:pPr>
        <w:spacing w:before="136" w:line="273" w:lineRule="auto"/>
        <w:ind w:left="228" w:right="223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Bước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5: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Ở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màn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hình</w:t>
      </w:r>
      <w:proofErr w:type="spellEnd"/>
      <w:r w:rsidRPr="001F2327">
        <w:rPr>
          <w:rFonts w:cs="Times New Roman"/>
          <w:sz w:val="24"/>
        </w:rPr>
        <w:t xml:space="preserve"> Create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Table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sẽ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hiển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thị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tất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cả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hiện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có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dữ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liệu</w:t>
      </w:r>
      <w:proofErr w:type="spellEnd"/>
      <w:r w:rsidRPr="001F2327">
        <w:rPr>
          <w:rFonts w:cs="Times New Roman"/>
          <w:sz w:val="24"/>
        </w:rPr>
        <w:t>.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Chỉ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giữ</w:t>
      </w:r>
      <w:proofErr w:type="spellEnd"/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những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nào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là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bảng</w:t>
      </w:r>
      <w:proofErr w:type="spellEnd"/>
      <w:r w:rsidRPr="001F2327">
        <w:rPr>
          <w:rFonts w:cs="Times New Roman"/>
          <w:sz w:val="24"/>
        </w:rPr>
        <w:t xml:space="preserve"> Dimension </w:t>
      </w:r>
      <w:proofErr w:type="spellStart"/>
      <w:r w:rsidRPr="001F2327">
        <w:rPr>
          <w:rFonts w:cs="Times New Roman"/>
          <w:sz w:val="24"/>
        </w:rPr>
        <w:t>đang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xét</w:t>
      </w:r>
      <w:proofErr w:type="spellEnd"/>
      <w:r w:rsidRPr="001F2327">
        <w:rPr>
          <w:rFonts w:cs="Times New Roman"/>
          <w:sz w:val="24"/>
        </w:rPr>
        <w:t xml:space="preserve"> (</w:t>
      </w:r>
      <w:proofErr w:type="spellStart"/>
      <w:r w:rsidRPr="001F2327">
        <w:rPr>
          <w:rFonts w:cs="Times New Roman"/>
          <w:sz w:val="24"/>
        </w:rPr>
        <w:t>dựa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vào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z w:val="24"/>
        </w:rPr>
        <w:t xml:space="preserve"> </w:t>
      </w:r>
      <w:r w:rsidRPr="001F2327">
        <w:rPr>
          <w:rFonts w:cs="Times New Roman"/>
          <w:i/>
          <w:sz w:val="24"/>
        </w:rPr>
        <w:t xml:space="preserve">I.4. </w:t>
      </w:r>
      <w:proofErr w:type="spellStart"/>
      <w:r w:rsidRPr="001F2327">
        <w:rPr>
          <w:rFonts w:cs="Times New Roman"/>
          <w:i/>
          <w:sz w:val="24"/>
        </w:rPr>
        <w:t>Phân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tích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dữ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liệu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thành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Lược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đồ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bông</w:t>
      </w:r>
      <w:proofErr w:type="spellEnd"/>
      <w:r w:rsidRPr="001F2327">
        <w:rPr>
          <w:rFonts w:cs="Times New Roman"/>
          <w:i/>
          <w:sz w:val="24"/>
        </w:rPr>
        <w:t xml:space="preserve"> </w:t>
      </w:r>
      <w:proofErr w:type="spellStart"/>
      <w:r w:rsidRPr="001F2327">
        <w:rPr>
          <w:rFonts w:cs="Times New Roman"/>
          <w:i/>
          <w:sz w:val="24"/>
        </w:rPr>
        <w:t>tuyết</w:t>
      </w:r>
      <w:proofErr w:type="spellEnd"/>
      <w:r w:rsidRPr="001F2327">
        <w:rPr>
          <w:rFonts w:cs="Times New Roman"/>
          <w:i/>
          <w:sz w:val="24"/>
        </w:rPr>
        <w:t xml:space="preserve"> (Snowflake schema)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định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>).</w:t>
      </w:r>
    </w:p>
    <w:p w14:paraId="4CCE1A78" w14:textId="702EEDB6" w:rsidR="00A277B7" w:rsidRPr="001F2327" w:rsidRDefault="0051150F">
      <w:pPr>
        <w:pStyle w:val="BodyText"/>
        <w:spacing w:before="3"/>
        <w:ind w:left="0"/>
        <w:rPr>
          <w:rFonts w:cs="Times New Roman"/>
          <w:sz w:val="8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656192" behindDoc="0" locked="0" layoutInCell="1" allowOverlap="1" wp14:anchorId="536255A7" wp14:editId="5078543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781800" cy="2571115"/>
            <wp:effectExtent l="0" t="0" r="0" b="635"/>
            <wp:wrapTopAndBottom/>
            <wp:docPr id="95227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71034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A45DD" w14:textId="40520F81" w:rsidR="00A277B7" w:rsidRPr="001F2327" w:rsidRDefault="005A17A1">
      <w:pPr>
        <w:pStyle w:val="BodyText"/>
        <w:spacing w:before="167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6: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OK.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Lặp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này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tất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cả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còn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5"/>
        </w:rPr>
        <w:t>lại</w:t>
      </w:r>
      <w:proofErr w:type="spellEnd"/>
    </w:p>
    <w:p w14:paraId="65B6E1B6" w14:textId="501A5976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65"/>
        <w:ind w:left="676" w:hanging="448"/>
        <w:rPr>
          <w:rFonts w:cs="Times New Roman"/>
        </w:rPr>
      </w:pPr>
      <w:bookmarkStart w:id="20" w:name="_bookmark20"/>
      <w:bookmarkEnd w:id="20"/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Derived</w:t>
      </w:r>
      <w:r w:rsidRPr="001F2327">
        <w:rPr>
          <w:rFonts w:cs="Times New Roman"/>
          <w:spacing w:val="-2"/>
        </w:rPr>
        <w:t xml:space="preserve"> Column</w:t>
      </w:r>
    </w:p>
    <w:p w14:paraId="33FDE653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3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DayOfWeek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Month,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Year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2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OrderDate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  <w:spacing w:val="-2"/>
        </w:rPr>
        <w:t>ShipDate</w:t>
      </w:r>
      <w:proofErr w:type="spellEnd"/>
    </w:p>
    <w:p w14:paraId="2E79C483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1: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Derived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Column.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Nhập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mới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ở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cột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Derived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  <w:spacing w:val="-4"/>
        </w:rPr>
        <w:t>Name</w:t>
      </w:r>
    </w:p>
    <w:p w14:paraId="10749E93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4F41DBB" w14:textId="77777777" w:rsidR="00A277B7" w:rsidRPr="001F2327" w:rsidRDefault="005A17A1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</w:rPr>
        <w:lastRenderedPageBreak/>
        <w:t>Bước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5"/>
        </w:rPr>
        <w:t>2:</w:t>
      </w:r>
    </w:p>
    <w:p w14:paraId="04256ED9" w14:textId="77777777" w:rsidR="00A277B7" w:rsidRPr="001F2327" w:rsidRDefault="005A17A1">
      <w:pPr>
        <w:pStyle w:val="ListParagraph"/>
        <w:numPr>
          <w:ilvl w:val="0"/>
          <w:numId w:val="18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Với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DayOfWeek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sử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dụng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hàm</w:t>
      </w:r>
      <w:proofErr w:type="spellEnd"/>
      <w:r w:rsidRPr="001F2327">
        <w:rPr>
          <w:rFonts w:cs="Times New Roman"/>
          <w:sz w:val="24"/>
        </w:rPr>
        <w:t xml:space="preserve"> DATEPART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lấy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thứ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trong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tuần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chuỗi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Date</w:t>
      </w:r>
    </w:p>
    <w:p w14:paraId="2B1A1B21" w14:textId="77777777" w:rsidR="00A277B7" w:rsidRPr="001F2327" w:rsidRDefault="005A17A1">
      <w:pPr>
        <w:pStyle w:val="ListParagraph"/>
        <w:numPr>
          <w:ilvl w:val="0"/>
          <w:numId w:val="18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Với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Month:</w:t>
      </w:r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sử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dụng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hàm</w:t>
      </w:r>
      <w:proofErr w:type="spellEnd"/>
      <w:r w:rsidRPr="001F2327">
        <w:rPr>
          <w:rFonts w:cs="Times New Roman"/>
          <w:sz w:val="24"/>
        </w:rPr>
        <w:t xml:space="preserve"> MONTH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lấy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tháng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trong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chuỗi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Date</w:t>
      </w:r>
    </w:p>
    <w:p w14:paraId="238F7F7B" w14:textId="1F8B20B0" w:rsidR="00A277B7" w:rsidRPr="001F2327" w:rsidRDefault="00560AAB">
      <w:pPr>
        <w:pStyle w:val="ListParagraph"/>
        <w:numPr>
          <w:ilvl w:val="0"/>
          <w:numId w:val="18"/>
        </w:numPr>
        <w:tabs>
          <w:tab w:val="left" w:pos="948"/>
        </w:tabs>
        <w:spacing w:before="41"/>
        <w:rPr>
          <w:rFonts w:cs="Times New Roman"/>
          <w:sz w:val="24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57216" behindDoc="0" locked="0" layoutInCell="1" allowOverlap="1" wp14:anchorId="494C1421" wp14:editId="3603E128">
            <wp:simplePos x="0" y="0"/>
            <wp:positionH relativeFrom="column">
              <wp:posOffset>107950</wp:posOffset>
            </wp:positionH>
            <wp:positionV relativeFrom="paragraph">
              <wp:posOffset>209550</wp:posOffset>
            </wp:positionV>
            <wp:extent cx="6673850" cy="3682365"/>
            <wp:effectExtent l="0" t="0" r="0" b="0"/>
            <wp:wrapTopAndBottom/>
            <wp:docPr id="176855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59568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rPr>
          <w:rFonts w:cs="Times New Roman"/>
          <w:sz w:val="24"/>
        </w:rPr>
        <w:t>Với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thuộc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tính</w:t>
      </w:r>
      <w:proofErr w:type="spellEnd"/>
      <w:r w:rsidR="005A17A1" w:rsidRPr="001F2327">
        <w:rPr>
          <w:rFonts w:cs="Times New Roman"/>
          <w:spacing w:val="1"/>
          <w:sz w:val="24"/>
        </w:rPr>
        <w:t xml:space="preserve"> </w:t>
      </w:r>
      <w:r w:rsidR="005A17A1" w:rsidRPr="001F2327">
        <w:rPr>
          <w:rFonts w:cs="Times New Roman"/>
          <w:sz w:val="24"/>
        </w:rPr>
        <w:t>Year:</w:t>
      </w:r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sử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dụng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hàm</w:t>
      </w:r>
      <w:proofErr w:type="spellEnd"/>
      <w:r w:rsidR="005A17A1" w:rsidRPr="001F2327">
        <w:rPr>
          <w:rFonts w:cs="Times New Roman"/>
          <w:spacing w:val="1"/>
          <w:sz w:val="24"/>
        </w:rPr>
        <w:t xml:space="preserve"> </w:t>
      </w:r>
      <w:r w:rsidR="005A17A1" w:rsidRPr="001F2327">
        <w:rPr>
          <w:rFonts w:cs="Times New Roman"/>
          <w:sz w:val="24"/>
        </w:rPr>
        <w:t>YEAR</w:t>
      </w:r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để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lấy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năm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trong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chuỗi</w:t>
      </w:r>
      <w:proofErr w:type="spellEnd"/>
      <w:r w:rsidR="005A17A1" w:rsidRPr="001F2327">
        <w:rPr>
          <w:rFonts w:cs="Times New Roman"/>
          <w:spacing w:val="-1"/>
          <w:sz w:val="24"/>
        </w:rPr>
        <w:t xml:space="preserve"> </w:t>
      </w:r>
      <w:r w:rsidR="005A17A1" w:rsidRPr="001F2327">
        <w:rPr>
          <w:rFonts w:cs="Times New Roman"/>
          <w:spacing w:val="-4"/>
          <w:sz w:val="24"/>
        </w:rPr>
        <w:t>Date</w:t>
      </w:r>
    </w:p>
    <w:p w14:paraId="531A57E4" w14:textId="15F97F08" w:rsidR="00A277B7" w:rsidRPr="001F2327" w:rsidRDefault="00A277B7">
      <w:pPr>
        <w:pStyle w:val="BodyText"/>
        <w:spacing w:before="8"/>
        <w:ind w:left="0"/>
        <w:rPr>
          <w:rFonts w:cs="Times New Roman"/>
          <w:sz w:val="11"/>
        </w:rPr>
      </w:pPr>
    </w:p>
    <w:p w14:paraId="34AAA73C" w14:textId="77777777" w:rsidR="00A277B7" w:rsidRPr="001F2327" w:rsidRDefault="005A17A1">
      <w:pPr>
        <w:pStyle w:val="BodyText"/>
        <w:spacing w:before="182" w:line="278" w:lineRule="auto"/>
        <w:ind w:right="347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3: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OK.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Nếu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đúng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ở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Create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Table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Demension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OrderDate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ShipDate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xuất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</w:rPr>
        <w:t xml:space="preserve"> 3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mới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nằm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cuối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như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>.</w:t>
      </w:r>
    </w:p>
    <w:p w14:paraId="11DE87BC" w14:textId="324E1CB7" w:rsidR="00A277B7" w:rsidRPr="001F2327" w:rsidRDefault="005B3848">
      <w:pPr>
        <w:pStyle w:val="BodyText"/>
        <w:spacing w:before="4"/>
        <w:ind w:left="0"/>
        <w:rPr>
          <w:rFonts w:cs="Times New Roman"/>
          <w:sz w:val="7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658240" behindDoc="0" locked="0" layoutInCell="1" allowOverlap="1" wp14:anchorId="79B05ACA" wp14:editId="02A952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69050" cy="3200400"/>
            <wp:effectExtent l="0" t="0" r="0" b="0"/>
            <wp:wrapTopAndBottom/>
            <wp:docPr id="2142723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23067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9F018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154C966C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70"/>
        <w:ind w:left="676" w:hanging="448"/>
        <w:rPr>
          <w:rFonts w:cs="Times New Roman"/>
        </w:rPr>
      </w:pPr>
      <w:bookmarkStart w:id="21" w:name="_bookmark21"/>
      <w:bookmarkEnd w:id="21"/>
      <w:proofErr w:type="spellStart"/>
      <w:r w:rsidRPr="001F2327">
        <w:rPr>
          <w:rFonts w:cs="Times New Roman"/>
        </w:rPr>
        <w:lastRenderedPageBreak/>
        <w:t>Cấu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4"/>
        </w:rPr>
        <w:t xml:space="preserve"> Fact</w:t>
      </w:r>
    </w:p>
    <w:p w14:paraId="36336E93" w14:textId="77777777" w:rsidR="00A277B7" w:rsidRPr="001F2327" w:rsidRDefault="005A17A1">
      <w:pPr>
        <w:pStyle w:val="BodyText"/>
        <w:spacing w:before="161" w:line="381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Fact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chỉ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chứa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liên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lường</w:t>
      </w:r>
      <w:proofErr w:type="spellEnd"/>
      <w:r w:rsidRPr="001F2327">
        <w:rPr>
          <w:rFonts w:cs="Times New Roman"/>
        </w:rPr>
        <w:t xml:space="preserve">. Các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Fact </w:t>
      </w:r>
      <w:proofErr w:type="spellStart"/>
      <w:r w:rsidRPr="001F2327">
        <w:rPr>
          <w:rFonts w:cs="Times New Roman"/>
        </w:rPr>
        <w:t>dựa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</w:rPr>
        <w:t xml:space="preserve"> </w:t>
      </w:r>
      <w:proofErr w:type="gramStart"/>
      <w:r w:rsidRPr="001F2327">
        <w:rPr>
          <w:rFonts w:cs="Times New Roman"/>
          <w:i/>
        </w:rPr>
        <w:t xml:space="preserve">I.4. </w:t>
      </w:r>
      <w:r w:rsidRPr="001F2327">
        <w:rPr>
          <w:rFonts w:cs="Times New Roman"/>
        </w:rPr>
        <w:t>:</w:t>
      </w:r>
      <w:proofErr w:type="gramEnd"/>
    </w:p>
    <w:p w14:paraId="6E25BFDC" w14:textId="0A393BF0" w:rsidR="00A277B7" w:rsidRPr="001F2327" w:rsidRDefault="00A10EEB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50BD2A72" wp14:editId="23D7BE0D">
            <wp:extent cx="5778500" cy="3952240"/>
            <wp:effectExtent l="0" t="0" r="0" b="0"/>
            <wp:docPr id="545302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027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7009" cy="39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5F8C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151"/>
        <w:ind w:left="480" w:hanging="252"/>
        <w:rPr>
          <w:rFonts w:cs="Times New Roman"/>
        </w:rPr>
      </w:pPr>
      <w:bookmarkStart w:id="22" w:name="_bookmark22"/>
      <w:bookmarkEnd w:id="22"/>
      <w:proofErr w:type="spellStart"/>
      <w:r w:rsidRPr="001F2327">
        <w:rPr>
          <w:rFonts w:cs="Times New Roman"/>
        </w:rPr>
        <w:t>Chạy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5"/>
        </w:rPr>
        <w:t>thử</w:t>
      </w:r>
      <w:proofErr w:type="spellEnd"/>
    </w:p>
    <w:p w14:paraId="28E444D1" w14:textId="77777777" w:rsidR="00A277B7" w:rsidRPr="001F2327" w:rsidRDefault="005A17A1">
      <w:pPr>
        <w:pStyle w:val="BodyText"/>
        <w:spacing w:before="160" w:line="381" w:lineRule="auto"/>
        <w:ind w:right="3421"/>
        <w:rPr>
          <w:rFonts w:cs="Times New Roman"/>
        </w:rPr>
      </w:pPr>
      <w:r w:rsidRPr="001F2327">
        <w:rPr>
          <w:rFonts w:cs="Times New Roman"/>
        </w:rPr>
        <w:t>Sau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khi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chạy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thử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đổ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Server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như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cài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</w:rPr>
        <w:t xml:space="preserve"> Các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DIM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Fact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</w:rPr>
        <w:t xml:space="preserve"> SQL Server</w:t>
      </w:r>
    </w:p>
    <w:p w14:paraId="5830E04A" w14:textId="0BB02C9A" w:rsidR="00A277B7" w:rsidRPr="001F2327" w:rsidRDefault="008E07CC">
      <w:pPr>
        <w:pStyle w:val="BodyText"/>
        <w:ind w:left="386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00ABC54C" wp14:editId="30A08468">
            <wp:extent cx="1639454" cy="2438400"/>
            <wp:effectExtent l="0" t="0" r="0" b="0"/>
            <wp:docPr id="546503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0306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7417" cy="24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2F8" w14:textId="77777777" w:rsidR="00A277B7" w:rsidRPr="001F2327" w:rsidRDefault="00A277B7">
      <w:pPr>
        <w:rPr>
          <w:rFonts w:cs="Times New Roman"/>
          <w:sz w:val="20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7490D6FF" w14:textId="77777777" w:rsidR="00A277B7" w:rsidRPr="001F2327" w:rsidRDefault="005A17A1">
      <w:pPr>
        <w:pStyle w:val="BodyText"/>
        <w:spacing w:before="70"/>
        <w:rPr>
          <w:rFonts w:cs="Times New Roman"/>
        </w:rPr>
      </w:pPr>
      <w:r w:rsidRPr="001F2327">
        <w:rPr>
          <w:rFonts w:cs="Times New Roman"/>
        </w:rPr>
        <w:lastRenderedPageBreak/>
        <w:t>Select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1000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Fact:</w:t>
      </w:r>
    </w:p>
    <w:p w14:paraId="7394EBD8" w14:textId="6A4B7D5B" w:rsidR="00A277B7" w:rsidRPr="001F2327" w:rsidRDefault="00D83F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6D150391" wp14:editId="7418E2F0">
            <wp:extent cx="6781800" cy="1735455"/>
            <wp:effectExtent l="0" t="0" r="0" b="0"/>
            <wp:docPr id="1608004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499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BD5F" w14:textId="77777777" w:rsidR="00A277B7" w:rsidRPr="001F2327" w:rsidRDefault="005A17A1">
      <w:pPr>
        <w:pStyle w:val="BodyText"/>
        <w:spacing w:before="157"/>
        <w:rPr>
          <w:rFonts w:cs="Times New Roman"/>
        </w:rPr>
      </w:pPr>
      <w:proofErr w:type="spellStart"/>
      <w:r w:rsidRPr="001F2327">
        <w:rPr>
          <w:rFonts w:cs="Times New Roman"/>
        </w:rPr>
        <w:t>Đếm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Fact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(</w:t>
      </w:r>
      <w:proofErr w:type="spellStart"/>
      <w:r w:rsidRPr="001F2327">
        <w:rPr>
          <w:rFonts w:cs="Times New Roman"/>
        </w:rPr>
        <w:t>bằng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tả</w:t>
      </w:r>
      <w:proofErr w:type="spellEnd"/>
      <w:r w:rsidRPr="001F2327">
        <w:rPr>
          <w:rFonts w:cs="Times New Roman"/>
          <w:spacing w:val="-4"/>
        </w:rPr>
        <w:t>):</w:t>
      </w:r>
    </w:p>
    <w:p w14:paraId="3CF5C1C0" w14:textId="56E19646" w:rsidR="00A277B7" w:rsidRPr="001F2327" w:rsidRDefault="001F2AC7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274EED19" wp14:editId="0EE32E23">
            <wp:extent cx="6781800" cy="2268855"/>
            <wp:effectExtent l="0" t="0" r="0" b="0"/>
            <wp:docPr id="29037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7566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AD3B" w14:textId="05DBF138" w:rsidR="00A277B7" w:rsidRPr="001F2327" w:rsidRDefault="004827B7">
      <w:pPr>
        <w:pStyle w:val="BodyText"/>
        <w:spacing w:before="167"/>
        <w:rPr>
          <w:rFonts w:cs="Times New Roman"/>
        </w:rPr>
      </w:pPr>
      <w:r w:rsidRPr="001F2327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60121A2E" wp14:editId="4246C68A">
            <wp:simplePos x="0" y="0"/>
            <wp:positionH relativeFrom="column">
              <wp:posOffset>57150</wp:posOffset>
            </wp:positionH>
            <wp:positionV relativeFrom="paragraph">
              <wp:posOffset>368300</wp:posOffset>
            </wp:positionV>
            <wp:extent cx="2178050" cy="3401555"/>
            <wp:effectExtent l="0" t="0" r="0" b="8890"/>
            <wp:wrapTopAndBottom/>
            <wp:docPr id="145151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12341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340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Dữ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liệu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UNIQUE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2"/>
        </w:rPr>
        <w:t>Category:</w:t>
      </w:r>
    </w:p>
    <w:p w14:paraId="465925D7" w14:textId="091F03A8" w:rsidR="00A277B7" w:rsidRPr="001F2327" w:rsidRDefault="00A277B7">
      <w:pPr>
        <w:rPr>
          <w:rFonts w:cs="Times New Roman"/>
          <w:sz w:val="24"/>
        </w:rPr>
      </w:pPr>
    </w:p>
    <w:p w14:paraId="17241559" w14:textId="77777777" w:rsidR="004827B7" w:rsidRPr="001F2327" w:rsidRDefault="004827B7" w:rsidP="004827B7">
      <w:pPr>
        <w:rPr>
          <w:rFonts w:cs="Times New Roman"/>
        </w:rPr>
      </w:pPr>
    </w:p>
    <w:p w14:paraId="70007909" w14:textId="0984C895" w:rsidR="004827B7" w:rsidRPr="001F2327" w:rsidRDefault="004827B7" w:rsidP="004827B7">
      <w:pPr>
        <w:rPr>
          <w:rFonts w:cs="Times New Roman"/>
          <w:lang w:val="vi-VN"/>
        </w:rPr>
        <w:sectPr w:rsidR="00482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5D304ED8" w14:textId="13C42AA7" w:rsidR="00A277B7" w:rsidRPr="001F2327" w:rsidRDefault="00A277B7">
      <w:pPr>
        <w:pStyle w:val="BodyText"/>
        <w:rPr>
          <w:rFonts w:cs="Times New Roman"/>
          <w:sz w:val="20"/>
        </w:rPr>
      </w:pPr>
    </w:p>
    <w:p w14:paraId="214DA8FC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147"/>
        <w:ind w:left="480" w:hanging="252"/>
        <w:rPr>
          <w:rFonts w:cs="Times New Roman"/>
        </w:rPr>
      </w:pPr>
      <w:bookmarkStart w:id="23" w:name="_bookmark23"/>
      <w:bookmarkEnd w:id="23"/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Excute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  <w:spacing w:val="-4"/>
        </w:rPr>
        <w:t>Task</w:t>
      </w:r>
    </w:p>
    <w:p w14:paraId="3B589055" w14:textId="419862B2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</w:rPr>
        <w:t>Cấu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Excute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Task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chạy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lệnh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xóa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mỗi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khi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chạy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project</w:t>
      </w:r>
    </w:p>
    <w:p w14:paraId="4FA5DCFA" w14:textId="664481F6" w:rsidR="00A277B7" w:rsidRPr="001F2327" w:rsidRDefault="005A17A1">
      <w:pPr>
        <w:pStyle w:val="BodyText"/>
        <w:spacing w:before="45"/>
        <w:rPr>
          <w:rFonts w:cs="Times New Roman"/>
        </w:rPr>
      </w:pPr>
      <w:r w:rsidRPr="001F2327">
        <w:rPr>
          <w:rFonts w:cs="Times New Roman"/>
        </w:rPr>
        <w:t>SSIS.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Như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tránh</w:t>
      </w:r>
      <w:proofErr w:type="spellEnd"/>
      <w:r w:rsidRPr="001F2327">
        <w:rPr>
          <w:rFonts w:cs="Times New Roman"/>
          <w:spacing w:val="3"/>
        </w:rPr>
        <w:t xml:space="preserve"> </w:t>
      </w:r>
      <w:proofErr w:type="spellStart"/>
      <w:r w:rsidRPr="001F2327">
        <w:rPr>
          <w:rFonts w:cs="Times New Roman"/>
        </w:rPr>
        <w:t>trùng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lặp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tránh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4"/>
        </w:rPr>
        <w:t>lỗi</w:t>
      </w:r>
      <w:proofErr w:type="spellEnd"/>
      <w:r w:rsidRPr="001F2327">
        <w:rPr>
          <w:rFonts w:cs="Times New Roman"/>
          <w:spacing w:val="-4"/>
        </w:rPr>
        <w:t>.</w:t>
      </w:r>
    </w:p>
    <w:p w14:paraId="291B4354" w14:textId="6D3A987A" w:rsidR="00A277B7" w:rsidRPr="001F2327" w:rsidRDefault="002F33EE" w:rsidP="002F33EE">
      <w:pPr>
        <w:pStyle w:val="BodyText"/>
        <w:tabs>
          <w:tab w:val="left" w:pos="180"/>
        </w:tabs>
        <w:spacing w:before="2"/>
        <w:ind w:left="0" w:firstLine="18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0288" behindDoc="0" locked="0" layoutInCell="1" allowOverlap="1" wp14:anchorId="218FAC69" wp14:editId="22F96080">
            <wp:simplePos x="0" y="0"/>
            <wp:positionH relativeFrom="column">
              <wp:posOffset>114300</wp:posOffset>
            </wp:positionH>
            <wp:positionV relativeFrom="paragraph">
              <wp:posOffset>278765</wp:posOffset>
            </wp:positionV>
            <wp:extent cx="6635750" cy="4006850"/>
            <wp:effectExtent l="0" t="0" r="0" b="0"/>
            <wp:wrapTopAndBottom/>
            <wp:docPr id="184897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9503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BBE4E" w14:textId="77777777" w:rsidR="00A277B7" w:rsidRPr="001F2327" w:rsidRDefault="00A277B7">
      <w:pPr>
        <w:rPr>
          <w:rFonts w:cs="Times New Roman"/>
          <w:sz w:val="11"/>
          <w:lang w:val="vi-VN"/>
        </w:rPr>
      </w:pPr>
    </w:p>
    <w:p w14:paraId="2D95BF87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3853AFB0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5E2F3B4F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7495BA86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39B2B659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09CB5A18" w14:textId="77777777" w:rsidR="002F33EE" w:rsidRPr="001F2327" w:rsidRDefault="002F33EE" w:rsidP="002F33EE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1: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tab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Control Flow,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1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Excute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Task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trước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Flow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4"/>
        </w:rPr>
        <w:t>Task</w:t>
      </w:r>
    </w:p>
    <w:p w14:paraId="594C09A8" w14:textId="77777777" w:rsidR="002F33EE" w:rsidRPr="001F2327" w:rsidRDefault="002F33EE" w:rsidP="002F33EE">
      <w:pPr>
        <w:pStyle w:val="BodyText"/>
        <w:spacing w:before="161" w:line="278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2: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Excute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Task. Ở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SQL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Statement,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Connection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Connection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</w:rPr>
        <w:t xml:space="preserve"> II.3</w:t>
      </w:r>
    </w:p>
    <w:p w14:paraId="73796C2C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39D489A4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0C023A67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7AD6DD6B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3BA60B06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1BBC00F6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6E970D2F" w14:textId="74B839D2" w:rsidR="002F33EE" w:rsidRPr="001F2327" w:rsidRDefault="00D76FBD" w:rsidP="002F33EE">
      <w:pPr>
        <w:rPr>
          <w:rFonts w:cs="Times New Roman"/>
          <w:sz w:val="11"/>
          <w:lang w:val="vi-VN"/>
        </w:rPr>
      </w:pPr>
      <w:r w:rsidRPr="001F2327">
        <w:rPr>
          <w:rFonts w:cs="Times New Roman"/>
          <w:noProof/>
          <w:sz w:val="11"/>
          <w:lang w:val="vi-VN"/>
        </w:rPr>
        <w:drawing>
          <wp:inline distT="0" distB="0" distL="0" distR="0" wp14:anchorId="5A8F125E" wp14:editId="68FBD5E3">
            <wp:extent cx="6781800" cy="988060"/>
            <wp:effectExtent l="0" t="0" r="0" b="2540"/>
            <wp:docPr id="890974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463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3FC8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0C731028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5F4065D9" w14:textId="77777777" w:rsidR="002F33EE" w:rsidRPr="001F2327" w:rsidRDefault="002F33EE" w:rsidP="002F33EE">
      <w:pPr>
        <w:rPr>
          <w:rFonts w:cs="Times New Roman"/>
          <w:sz w:val="11"/>
          <w:lang w:val="vi-VN"/>
        </w:rPr>
      </w:pPr>
    </w:p>
    <w:p w14:paraId="15F2C58F" w14:textId="77777777" w:rsidR="002F33EE" w:rsidRPr="001F2327" w:rsidRDefault="002F33EE" w:rsidP="002F33EE">
      <w:pPr>
        <w:rPr>
          <w:rFonts w:cs="Times New Roman"/>
          <w:sz w:val="11"/>
          <w:lang w:val="vi-VN"/>
        </w:rPr>
        <w:sectPr w:rsidR="002F33EE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3483B383" w14:textId="22BBCE84" w:rsidR="00A277B7" w:rsidRPr="001F2327" w:rsidRDefault="00A277B7" w:rsidP="00E72ACE">
      <w:pPr>
        <w:pStyle w:val="BodyText"/>
        <w:ind w:left="0"/>
        <w:rPr>
          <w:rFonts w:cs="Times New Roman"/>
          <w:sz w:val="20"/>
          <w:lang w:val="vi-VN"/>
        </w:rPr>
      </w:pPr>
    </w:p>
    <w:p w14:paraId="3B8A7C23" w14:textId="77777777" w:rsidR="00A277B7" w:rsidRPr="001F2327" w:rsidRDefault="005A17A1">
      <w:pPr>
        <w:pStyle w:val="BodyText"/>
        <w:spacing w:before="158"/>
        <w:rPr>
          <w:rFonts w:cs="Times New Roman"/>
        </w:rPr>
      </w:pPr>
      <w:proofErr w:type="spellStart"/>
      <w:r w:rsidRPr="001F2327">
        <w:rPr>
          <w:rFonts w:cs="Times New Roman"/>
        </w:rPr>
        <w:t>Bước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3: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lệnh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xóa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2"/>
        </w:rPr>
        <w:t>SQLStatement</w:t>
      </w:r>
      <w:proofErr w:type="spellEnd"/>
    </w:p>
    <w:p w14:paraId="4AC9127F" w14:textId="4E7A592A" w:rsidR="00A277B7" w:rsidRPr="001F2327" w:rsidRDefault="00AA79FB" w:rsidP="00AC3E93">
      <w:pPr>
        <w:pStyle w:val="BodyText"/>
        <w:spacing w:before="8"/>
        <w:ind w:left="0" w:firstLine="27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1312" behindDoc="0" locked="0" layoutInCell="1" allowOverlap="1" wp14:anchorId="6C9DB2B2" wp14:editId="228CB424">
            <wp:simplePos x="0" y="0"/>
            <wp:positionH relativeFrom="column">
              <wp:posOffset>171450</wp:posOffset>
            </wp:positionH>
            <wp:positionV relativeFrom="paragraph">
              <wp:posOffset>3810</wp:posOffset>
            </wp:positionV>
            <wp:extent cx="6781800" cy="4187190"/>
            <wp:effectExtent l="0" t="0" r="0" b="3810"/>
            <wp:wrapTopAndBottom/>
            <wp:docPr id="147925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58725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766B7" w14:textId="684AC618" w:rsidR="00AC3E93" w:rsidRPr="001F2327" w:rsidRDefault="00754DB4" w:rsidP="00AC3E93">
      <w:pPr>
        <w:pStyle w:val="BodyText"/>
        <w:spacing w:before="220" w:line="278" w:lineRule="auto"/>
        <w:ind w:right="223"/>
        <w:rPr>
          <w:rFonts w:cs="Times New Roman"/>
          <w:lang w:val="vi-VN"/>
        </w:rPr>
        <w:sectPr w:rsidR="00AC3E93" w:rsidRPr="001F2327">
          <w:pgSz w:w="12240" w:h="15840"/>
          <w:pgMar w:top="94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  <w:spacing w:val="-4"/>
        </w:rPr>
        <w:drawing>
          <wp:anchor distT="0" distB="0" distL="114300" distR="114300" simplePos="0" relativeHeight="251662336" behindDoc="0" locked="0" layoutInCell="1" allowOverlap="1" wp14:anchorId="5FBE8A61" wp14:editId="10EBC701">
            <wp:simplePos x="0" y="0"/>
            <wp:positionH relativeFrom="column">
              <wp:posOffset>95250</wp:posOffset>
            </wp:positionH>
            <wp:positionV relativeFrom="paragraph">
              <wp:posOffset>603885</wp:posOffset>
            </wp:positionV>
            <wp:extent cx="5296639" cy="2638793"/>
            <wp:effectExtent l="0" t="0" r="0" b="9525"/>
            <wp:wrapTopAndBottom/>
            <wp:docPr id="17682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9828" name="Picture 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Bước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4: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6"/>
        </w:rPr>
        <w:t xml:space="preserve"> </w:t>
      </w:r>
      <w:r w:rsidR="005A17A1" w:rsidRPr="001F2327">
        <w:rPr>
          <w:rFonts w:cs="Times New Roman"/>
        </w:rPr>
        <w:t xml:space="preserve">OK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thực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chạy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lại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project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SSIS.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Số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dòng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dữ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liệu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</w:rPr>
        <w:t xml:space="preserve"> Fact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vẫn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51290,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không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bị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lỗi</w:t>
      </w:r>
      <w:proofErr w:type="spellEnd"/>
    </w:p>
    <w:p w14:paraId="7686812B" w14:textId="77777777" w:rsidR="00AC3E93" w:rsidRPr="001F2327" w:rsidRDefault="00AC3E93" w:rsidP="00AC3E93">
      <w:pPr>
        <w:rPr>
          <w:rFonts w:cs="Times New Roman"/>
          <w:sz w:val="20"/>
          <w:lang w:val="vi-VN"/>
        </w:rPr>
      </w:pPr>
    </w:p>
    <w:p w14:paraId="0EAA1804" w14:textId="77777777" w:rsidR="00A277B7" w:rsidRPr="001F2327" w:rsidRDefault="005A17A1">
      <w:pPr>
        <w:pStyle w:val="Heading1"/>
        <w:numPr>
          <w:ilvl w:val="0"/>
          <w:numId w:val="22"/>
        </w:numPr>
        <w:tabs>
          <w:tab w:val="left" w:pos="590"/>
        </w:tabs>
        <w:ind w:left="590" w:hanging="362"/>
        <w:rPr>
          <w:rFonts w:cs="Times New Roman"/>
        </w:rPr>
      </w:pPr>
      <w:r w:rsidRPr="001F2327">
        <w:rPr>
          <w:rFonts w:cs="Times New Roman"/>
        </w:rPr>
        <w:t>SSAS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PHÂN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TÍCH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DỮ</w:t>
      </w:r>
      <w:r w:rsidRPr="001F2327">
        <w:rPr>
          <w:rFonts w:cs="Times New Roman"/>
          <w:spacing w:val="-4"/>
        </w:rPr>
        <w:t xml:space="preserve"> LIỆU</w:t>
      </w:r>
    </w:p>
    <w:p w14:paraId="2E6814E4" w14:textId="77777777" w:rsidR="00A277B7" w:rsidRPr="001F2327" w:rsidRDefault="005A17A1">
      <w:pPr>
        <w:pStyle w:val="Heading1"/>
        <w:numPr>
          <w:ilvl w:val="1"/>
          <w:numId w:val="22"/>
        </w:numPr>
        <w:tabs>
          <w:tab w:val="left" w:pos="480"/>
        </w:tabs>
        <w:spacing w:before="161"/>
        <w:ind w:left="480" w:hanging="252"/>
        <w:rPr>
          <w:rFonts w:cs="Times New Roman"/>
        </w:rPr>
      </w:pPr>
      <w:bookmarkStart w:id="24" w:name="_bookmark25"/>
      <w:bookmarkEnd w:id="24"/>
      <w:r w:rsidRPr="001F2327">
        <w:rPr>
          <w:rFonts w:cs="Times New Roman"/>
        </w:rPr>
        <w:t>TẠO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NGUỒN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DỮ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LIỆU,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CUBE VÀ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CÁC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2"/>
        </w:rPr>
        <w:t>DIMENSION</w:t>
      </w:r>
    </w:p>
    <w:p w14:paraId="69F63496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65"/>
        <w:ind w:left="676" w:hanging="448"/>
        <w:rPr>
          <w:rFonts w:cs="Times New Roman"/>
        </w:rPr>
      </w:pPr>
      <w:bookmarkStart w:id="25" w:name="_bookmark26"/>
      <w:bookmarkEnd w:id="25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nguồn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(Data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Source)</w:t>
      </w:r>
    </w:p>
    <w:p w14:paraId="254C3C74" w14:textId="77777777" w:rsidR="00A277B7" w:rsidRPr="001F2327" w:rsidRDefault="005A17A1">
      <w:pPr>
        <w:pStyle w:val="BodyText"/>
        <w:spacing w:before="161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7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r w:rsidRPr="001F2327">
        <w:rPr>
          <w:rFonts w:cs="Times New Roman"/>
        </w:rPr>
        <w:t>Trong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Solution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Explorer,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chuột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phải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Sources</w:t>
      </w:r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-&gt;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New Data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Source.</w:t>
      </w:r>
    </w:p>
    <w:p w14:paraId="78B7FF6F" w14:textId="57C03A37" w:rsidR="00A277B7" w:rsidRPr="001F2327" w:rsidRDefault="00393B66" w:rsidP="00393B66">
      <w:pPr>
        <w:pStyle w:val="BodyText"/>
        <w:spacing w:before="8"/>
        <w:ind w:left="0" w:firstLine="18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048641E0" wp14:editId="647E10D8">
            <wp:extent cx="2933700" cy="3506755"/>
            <wp:effectExtent l="0" t="0" r="0" b="0"/>
            <wp:docPr id="6963260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607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6847" cy="35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4899" w14:textId="77777777" w:rsidR="00A277B7" w:rsidRPr="001F2327" w:rsidRDefault="005A17A1">
      <w:pPr>
        <w:spacing w:before="142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2:</w:t>
      </w:r>
      <w:r w:rsidRPr="001F2327">
        <w:rPr>
          <w:rFonts w:cs="Times New Roman"/>
          <w:b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Next.</w:t>
      </w:r>
    </w:p>
    <w:p w14:paraId="3C20F86A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67104" behindDoc="1" locked="0" layoutInCell="1" allowOverlap="1" wp14:anchorId="0C94B760" wp14:editId="043A0475">
            <wp:simplePos x="0" y="0"/>
            <wp:positionH relativeFrom="page">
              <wp:posOffset>640080</wp:posOffset>
            </wp:positionH>
            <wp:positionV relativeFrom="paragraph">
              <wp:posOffset>99715</wp:posOffset>
            </wp:positionV>
            <wp:extent cx="3904244" cy="2992374"/>
            <wp:effectExtent l="0" t="0" r="0" b="0"/>
            <wp:wrapTopAndBottom/>
            <wp:docPr id="29" name="Image 29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screenshot of a computer  Description automatically generated with medium confidence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244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6C463" w14:textId="77777777" w:rsidR="00A277B7" w:rsidRPr="001F2327" w:rsidRDefault="005A17A1">
      <w:pPr>
        <w:pStyle w:val="BodyText"/>
        <w:spacing w:before="16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 xml:space="preserve">3: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option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2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nối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SSIS.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Next.</w:t>
      </w:r>
    </w:p>
    <w:p w14:paraId="4B08E78D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FA7E10B" w14:textId="0E5F10AB" w:rsidR="00A277B7" w:rsidRPr="001F2327" w:rsidRDefault="00647509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78720" behindDoc="0" locked="0" layoutInCell="1" allowOverlap="1" wp14:anchorId="2DC7E9F9" wp14:editId="6D5650ED">
            <wp:simplePos x="0" y="0"/>
            <wp:positionH relativeFrom="column">
              <wp:posOffset>120650</wp:posOffset>
            </wp:positionH>
            <wp:positionV relativeFrom="paragraph">
              <wp:posOffset>-114300</wp:posOffset>
            </wp:positionV>
            <wp:extent cx="4857750" cy="3818428"/>
            <wp:effectExtent l="0" t="0" r="0" b="0"/>
            <wp:wrapTopAndBottom/>
            <wp:docPr id="53323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2364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81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12E26" w14:textId="57574884" w:rsidR="00A277B7" w:rsidRPr="001F2327" w:rsidRDefault="00F67B87">
      <w:pPr>
        <w:pStyle w:val="BodyText"/>
        <w:spacing w:before="145"/>
        <w:rPr>
          <w:rFonts w:cs="Times New Roman"/>
          <w:spacing w:val="-4"/>
          <w:lang w:val="vi-VN"/>
        </w:rPr>
      </w:pPr>
      <w:r w:rsidRPr="001F2327">
        <w:rPr>
          <w:rFonts w:cs="Times New Roman"/>
          <w:noProof/>
          <w:lang w:val="vi-VN"/>
        </w:rPr>
        <w:drawing>
          <wp:anchor distT="0" distB="0" distL="114300" distR="114300" simplePos="0" relativeHeight="251679744" behindDoc="0" locked="0" layoutInCell="1" allowOverlap="1" wp14:anchorId="192D253D" wp14:editId="6E316C62">
            <wp:simplePos x="0" y="0"/>
            <wp:positionH relativeFrom="column">
              <wp:posOffset>146050</wp:posOffset>
            </wp:positionH>
            <wp:positionV relativeFrom="paragraph">
              <wp:posOffset>363855</wp:posOffset>
            </wp:positionV>
            <wp:extent cx="4819650" cy="3771900"/>
            <wp:effectExtent l="0" t="0" r="0" b="0"/>
            <wp:wrapTopAndBottom/>
            <wp:docPr id="125997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77309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 xml:space="preserve">4: </w:t>
      </w:r>
      <w:r w:rsidRPr="001F2327">
        <w:rPr>
          <w:rFonts w:cs="Times New Roman"/>
        </w:rPr>
        <w:t>Chon</w:t>
      </w:r>
      <w:r w:rsidRPr="001F2327">
        <w:rPr>
          <w:rFonts w:cs="Times New Roman"/>
          <w:lang w:val="vi-VN"/>
        </w:rPr>
        <w:t xml:space="preserve"> service </w:t>
      </w:r>
      <w:r w:rsidR="0038644C" w:rsidRPr="001F2327">
        <w:rPr>
          <w:rFonts w:cs="Times New Roman"/>
          <w:lang w:val="vi-VN"/>
        </w:rPr>
        <w:t xml:space="preserve">account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window.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4"/>
        </w:rPr>
        <w:t>Next</w:t>
      </w:r>
    </w:p>
    <w:p w14:paraId="4F0448C3" w14:textId="0E792F15" w:rsidR="00A277B7" w:rsidRPr="001F2327" w:rsidRDefault="00A277B7" w:rsidP="00F67B87">
      <w:pPr>
        <w:pStyle w:val="BodyText"/>
        <w:spacing w:before="8"/>
        <w:ind w:left="0"/>
        <w:rPr>
          <w:rFonts w:cs="Times New Roman"/>
          <w:sz w:val="11"/>
          <w:lang w:val="vi-VN"/>
        </w:rPr>
      </w:pPr>
    </w:p>
    <w:p w14:paraId="72683C53" w14:textId="6E034446" w:rsidR="00A277B7" w:rsidRPr="001F2327" w:rsidRDefault="005A17A1">
      <w:pPr>
        <w:pStyle w:val="BodyText"/>
        <w:spacing w:before="14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 xml:space="preserve">5: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nguồn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>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Finish.</w:t>
      </w:r>
    </w:p>
    <w:p w14:paraId="23DF340A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4DC2F16" w14:textId="78A41F50" w:rsidR="00A277B7" w:rsidRPr="001F2327" w:rsidRDefault="003319E5" w:rsidP="00191FC3">
      <w:pPr>
        <w:pStyle w:val="BodyText"/>
        <w:ind w:firstLine="132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0768" behindDoc="0" locked="0" layoutInCell="1" allowOverlap="1" wp14:anchorId="4B524762" wp14:editId="08EF67F5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5473346" cy="3105150"/>
            <wp:effectExtent l="0" t="0" r="0" b="0"/>
            <wp:wrapTopAndBottom/>
            <wp:docPr id="417555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55621" name="Picture 1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346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73575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209"/>
        <w:ind w:left="676" w:hanging="448"/>
        <w:rPr>
          <w:rFonts w:cs="Times New Roman"/>
        </w:rPr>
      </w:pPr>
      <w:bookmarkStart w:id="26" w:name="_bookmark27"/>
      <w:bookmarkEnd w:id="26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khung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nhìn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(Data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Source </w:t>
      </w:r>
      <w:r w:rsidRPr="001F2327">
        <w:rPr>
          <w:rFonts w:cs="Times New Roman"/>
          <w:spacing w:val="-2"/>
        </w:rPr>
        <w:t>Views)</w:t>
      </w:r>
    </w:p>
    <w:p w14:paraId="059ABAE0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7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r w:rsidRPr="001F2327">
        <w:rPr>
          <w:rFonts w:cs="Times New Roman"/>
        </w:rPr>
        <w:t>Trong 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Solution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Explorer,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chuột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phải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Source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Views</w:t>
      </w:r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-&gt;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New Data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Source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  <w:spacing w:val="-2"/>
        </w:rPr>
        <w:t>View.</w:t>
      </w:r>
    </w:p>
    <w:p w14:paraId="1BFFD009" w14:textId="30240B78" w:rsidR="00A277B7" w:rsidRPr="001F2327" w:rsidRDefault="00191FC3" w:rsidP="00191FC3">
      <w:pPr>
        <w:pStyle w:val="BodyText"/>
        <w:spacing w:before="4"/>
        <w:ind w:left="0" w:firstLine="27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71D8D3AE" wp14:editId="3AE9FCA1">
            <wp:extent cx="3591426" cy="3877216"/>
            <wp:effectExtent l="0" t="0" r="9525" b="9525"/>
            <wp:docPr id="18024508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5087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6A3" w14:textId="77777777" w:rsidR="00A277B7" w:rsidRPr="001F2327" w:rsidRDefault="005A17A1">
      <w:pPr>
        <w:spacing w:before="184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2:</w:t>
      </w:r>
      <w:r w:rsidRPr="001F2327">
        <w:rPr>
          <w:rFonts w:cs="Times New Roman"/>
          <w:b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Next.</w:t>
      </w:r>
    </w:p>
    <w:p w14:paraId="0EF18BFE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3943B68" w14:textId="1705E984" w:rsidR="00A277B7" w:rsidRPr="001F2327" w:rsidRDefault="00E45397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1792" behindDoc="0" locked="0" layoutInCell="1" allowOverlap="1" wp14:anchorId="58DC28F8" wp14:editId="11A88E7E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4855900" cy="4121150"/>
            <wp:effectExtent l="0" t="0" r="1905" b="0"/>
            <wp:wrapTopAndBottom/>
            <wp:docPr id="206122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25483" name="Picture 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7DE18" w14:textId="58679B2D" w:rsidR="00A277B7" w:rsidRPr="001F2327" w:rsidRDefault="00CB6A97">
      <w:pPr>
        <w:pStyle w:val="BodyText"/>
        <w:spacing w:before="208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82816" behindDoc="0" locked="0" layoutInCell="1" allowOverlap="1" wp14:anchorId="35664485" wp14:editId="1F91B90C">
            <wp:simplePos x="0" y="0"/>
            <wp:positionH relativeFrom="column">
              <wp:posOffset>114300</wp:posOffset>
            </wp:positionH>
            <wp:positionV relativeFrom="paragraph">
              <wp:posOffset>314960</wp:posOffset>
            </wp:positionV>
            <wp:extent cx="3999771" cy="3422650"/>
            <wp:effectExtent l="0" t="0" r="1270" b="6350"/>
            <wp:wrapTopAndBottom/>
            <wp:docPr id="198374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47532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771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3"/>
        </w:rPr>
        <w:t xml:space="preserve"> </w:t>
      </w:r>
      <w:r w:rsidR="005A17A1" w:rsidRPr="001F2327">
        <w:rPr>
          <w:rFonts w:cs="Times New Roman"/>
          <w:b/>
        </w:rPr>
        <w:t xml:space="preserve">3: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nguồn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dữ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liệu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Global_SuperStore</w:t>
      </w:r>
      <w:proofErr w:type="spellEnd"/>
      <w:r w:rsidR="005A17A1" w:rsidRPr="001F2327">
        <w:rPr>
          <w:rFonts w:cs="Times New Roman"/>
          <w:spacing w:val="-7"/>
        </w:rPr>
        <w:t xml:space="preserve"> </w:t>
      </w:r>
      <w:proofErr w:type="spellStart"/>
      <w:r w:rsidR="005A17A1" w:rsidRPr="001F2327">
        <w:rPr>
          <w:rFonts w:cs="Times New Roman"/>
        </w:rPr>
        <w:t>vừa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tạo</w:t>
      </w:r>
      <w:proofErr w:type="spellEnd"/>
      <w:r w:rsidR="005A17A1" w:rsidRPr="001F2327">
        <w:rPr>
          <w:rFonts w:cs="Times New Roman"/>
        </w:rPr>
        <w:t>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r w:rsidR="005A17A1" w:rsidRPr="001F2327">
        <w:rPr>
          <w:rFonts w:cs="Times New Roman"/>
          <w:spacing w:val="-2"/>
        </w:rPr>
        <w:t>Next.</w:t>
      </w:r>
    </w:p>
    <w:p w14:paraId="50D02C57" w14:textId="179208C8" w:rsidR="00A277B7" w:rsidRPr="001F2327" w:rsidRDefault="00A277B7" w:rsidP="00CB6A97">
      <w:pPr>
        <w:pStyle w:val="BodyText"/>
        <w:spacing w:before="8"/>
        <w:ind w:left="360" w:firstLine="180"/>
        <w:rPr>
          <w:rFonts w:cs="Times New Roman"/>
          <w:sz w:val="11"/>
        </w:rPr>
      </w:pPr>
    </w:p>
    <w:p w14:paraId="5D41D57A" w14:textId="77777777" w:rsidR="00A277B7" w:rsidRPr="001F2327" w:rsidRDefault="005A17A1">
      <w:pPr>
        <w:pStyle w:val="BodyText"/>
        <w:spacing w:before="171" w:line="273" w:lineRule="auto"/>
        <w:ind w:right="95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4: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“Create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logical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relationships by</w:t>
      </w:r>
      <w:r w:rsidRPr="001F2327">
        <w:rPr>
          <w:rFonts w:cs="Times New Roman"/>
          <w:spacing w:val="-8"/>
        </w:rPr>
        <w:t xml:space="preserve"> </w:t>
      </w:r>
      <w:r w:rsidRPr="001F2327">
        <w:rPr>
          <w:rFonts w:cs="Times New Roman"/>
        </w:rPr>
        <w:t>matching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columns”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option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“Same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as primary key”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khóa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ngoại</w:t>
      </w:r>
      <w:proofErr w:type="spellEnd"/>
      <w:r w:rsidRPr="001F2327">
        <w:rPr>
          <w:rFonts w:cs="Times New Roman"/>
        </w:rPr>
        <w:t xml:space="preserve">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Next.</w:t>
      </w:r>
    </w:p>
    <w:p w14:paraId="41A79B49" w14:textId="77777777" w:rsidR="00A277B7" w:rsidRPr="001F2327" w:rsidRDefault="00A277B7">
      <w:pPr>
        <w:spacing w:line="273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5FD23EC" w14:textId="38DBEB36" w:rsidR="00A277B7" w:rsidRPr="001F2327" w:rsidRDefault="007A7270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3840" behindDoc="0" locked="0" layoutInCell="1" allowOverlap="1" wp14:anchorId="67DB394D" wp14:editId="527513BC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4671695" cy="3987800"/>
            <wp:effectExtent l="0" t="0" r="0" b="0"/>
            <wp:wrapTopAndBottom/>
            <wp:docPr id="27189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6788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7FDDB" w14:textId="3DAA6A23" w:rsidR="00A277B7" w:rsidRPr="001F2327" w:rsidRDefault="00BA5A17">
      <w:pPr>
        <w:pStyle w:val="BodyText"/>
        <w:spacing w:before="197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84864" behindDoc="0" locked="0" layoutInCell="1" allowOverlap="1" wp14:anchorId="6DD88B50" wp14:editId="7B8C4A30">
            <wp:simplePos x="0" y="0"/>
            <wp:positionH relativeFrom="column">
              <wp:posOffset>133350</wp:posOffset>
            </wp:positionH>
            <wp:positionV relativeFrom="paragraph">
              <wp:posOffset>321310</wp:posOffset>
            </wp:positionV>
            <wp:extent cx="4292184" cy="3657600"/>
            <wp:effectExtent l="0" t="0" r="0" b="0"/>
            <wp:wrapTopAndBottom/>
            <wp:docPr id="37042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9047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18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6"/>
        </w:rPr>
        <w:t xml:space="preserve"> </w:t>
      </w:r>
      <w:r w:rsidR="005A17A1" w:rsidRPr="001F2327">
        <w:rPr>
          <w:rFonts w:cs="Times New Roman"/>
          <w:b/>
        </w:rPr>
        <w:t xml:space="preserve">5: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tất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cả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</w:rPr>
        <w:t xml:space="preserve"> Fact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Dimension.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2"/>
        </w:rPr>
        <w:t>Next.</w:t>
      </w:r>
    </w:p>
    <w:p w14:paraId="29B2B4B2" w14:textId="73090FA7" w:rsidR="00A277B7" w:rsidRPr="001F2327" w:rsidRDefault="00A277B7">
      <w:pPr>
        <w:pStyle w:val="BodyText"/>
        <w:spacing w:before="7"/>
        <w:ind w:left="0"/>
        <w:rPr>
          <w:rFonts w:cs="Times New Roman"/>
          <w:sz w:val="11"/>
        </w:rPr>
      </w:pPr>
    </w:p>
    <w:p w14:paraId="47CAC723" w14:textId="77777777" w:rsidR="00A277B7" w:rsidRPr="001F2327" w:rsidRDefault="005A17A1">
      <w:pPr>
        <w:pStyle w:val="BodyText"/>
        <w:spacing w:before="192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 xml:space="preserve">6: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Data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Source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View.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Finish.</w:t>
      </w:r>
    </w:p>
    <w:p w14:paraId="49466594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2CB3ACC4" w14:textId="0CBE8F85" w:rsidR="00A277B7" w:rsidRPr="001F2327" w:rsidRDefault="000E0D6E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F1AE628" wp14:editId="302897E5">
            <wp:extent cx="4434540" cy="3790950"/>
            <wp:effectExtent l="0" t="0" r="4445" b="0"/>
            <wp:docPr id="1114853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354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3961" cy="37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B86B" w14:textId="49CB1C4C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51"/>
        <w:ind w:left="676" w:hanging="448"/>
        <w:rPr>
          <w:rFonts w:cs="Times New Roman"/>
        </w:rPr>
      </w:pPr>
      <w:bookmarkStart w:id="27" w:name="_bookmark28"/>
      <w:bookmarkEnd w:id="27"/>
      <w:proofErr w:type="spellStart"/>
      <w:r w:rsidRPr="001F2327">
        <w:rPr>
          <w:rFonts w:cs="Times New Roman"/>
        </w:rPr>
        <w:t>Lược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liệu</w:t>
      </w:r>
      <w:proofErr w:type="spellEnd"/>
    </w:p>
    <w:p w14:paraId="516A92D9" w14:textId="011198C6" w:rsidR="00A277B7" w:rsidRPr="001F2327" w:rsidRDefault="003D1658">
      <w:pPr>
        <w:pStyle w:val="BodyText"/>
        <w:spacing w:before="5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noProof/>
          <w:sz w:val="11"/>
        </w:rPr>
        <w:drawing>
          <wp:inline distT="0" distB="0" distL="0" distR="0" wp14:anchorId="1B1E8F2A" wp14:editId="6C2CEA8C">
            <wp:extent cx="5003800" cy="3429904"/>
            <wp:effectExtent l="0" t="0" r="6350" b="0"/>
            <wp:docPr id="743013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1343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8807" cy="34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6E98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202"/>
        <w:ind w:left="676" w:hanging="448"/>
        <w:rPr>
          <w:rFonts w:cs="Times New Roman"/>
        </w:rPr>
      </w:pPr>
      <w:bookmarkStart w:id="28" w:name="_bookmark29"/>
      <w:bookmarkEnd w:id="28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Cube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  <w:spacing w:val="-2"/>
        </w:rPr>
        <w:t>Dimension</w:t>
      </w:r>
    </w:p>
    <w:p w14:paraId="3FEF75F1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Ghi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chú</w:t>
      </w:r>
      <w:proofErr w:type="spellEnd"/>
      <w:r w:rsidRPr="001F2327">
        <w:rPr>
          <w:rFonts w:cs="Times New Roman"/>
        </w:rPr>
        <w:t>: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Khi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Cube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mà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chưa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tồn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nào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thì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SSAS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hỗ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trợ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giúp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Dimension.</w:t>
      </w:r>
    </w:p>
    <w:p w14:paraId="608C6548" w14:textId="77777777" w:rsidR="00A277B7" w:rsidRPr="001F2327" w:rsidRDefault="005A17A1">
      <w:pPr>
        <w:pStyle w:val="BodyText"/>
        <w:spacing w:before="161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r w:rsidRPr="001F2327">
        <w:rPr>
          <w:rFonts w:cs="Times New Roman"/>
        </w:rPr>
        <w:t>Trong 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Solution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Explorer,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chuột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phải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Cubes</w:t>
      </w:r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-&gt;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New </w:t>
      </w:r>
      <w:r w:rsidRPr="001F2327">
        <w:rPr>
          <w:rFonts w:cs="Times New Roman"/>
          <w:spacing w:val="-2"/>
        </w:rPr>
        <w:t>Cube.</w:t>
      </w:r>
    </w:p>
    <w:p w14:paraId="05167272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931397C" w14:textId="1E797FFD" w:rsidR="00A277B7" w:rsidRPr="001F2327" w:rsidRDefault="00410298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6912" behindDoc="0" locked="0" layoutInCell="1" allowOverlap="1" wp14:anchorId="362FC9E8" wp14:editId="09457FE3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3403600" cy="3810264"/>
            <wp:effectExtent l="0" t="0" r="6350" b="0"/>
            <wp:wrapTopAndBottom/>
            <wp:docPr id="77782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27558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810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71B20" w14:textId="77777777" w:rsidR="00A277B7" w:rsidRPr="001F2327" w:rsidRDefault="005A17A1">
      <w:pPr>
        <w:spacing w:before="16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2:</w:t>
      </w:r>
      <w:r w:rsidRPr="001F2327">
        <w:rPr>
          <w:rFonts w:cs="Times New Roman"/>
          <w:b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Next.</w:t>
      </w:r>
    </w:p>
    <w:p w14:paraId="74583C44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68128" behindDoc="1" locked="0" layoutInCell="1" allowOverlap="1" wp14:anchorId="7003B3A0" wp14:editId="40C9B72C">
            <wp:simplePos x="0" y="0"/>
            <wp:positionH relativeFrom="page">
              <wp:posOffset>640080</wp:posOffset>
            </wp:positionH>
            <wp:positionV relativeFrom="paragraph">
              <wp:posOffset>101874</wp:posOffset>
            </wp:positionV>
            <wp:extent cx="4335580" cy="3318891"/>
            <wp:effectExtent l="0" t="0" r="0" b="0"/>
            <wp:wrapTopAndBottom/>
            <wp:docPr id="41" name="Image 41" descr="A screenshot of a wizard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A screenshot of a wizard  Description automatically generated with medium confidence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580" cy="331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CEBE5" w14:textId="77777777" w:rsidR="00A277B7" w:rsidRPr="001F2327" w:rsidRDefault="005A17A1">
      <w:pPr>
        <w:pStyle w:val="BodyText"/>
        <w:spacing w:before="132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“Use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existing tables”.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Next.</w:t>
      </w:r>
    </w:p>
    <w:p w14:paraId="22C2AADA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21212E03" w14:textId="2214C67F" w:rsidR="00A277B7" w:rsidRPr="001F2327" w:rsidRDefault="0047128F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5888" behindDoc="0" locked="0" layoutInCell="1" allowOverlap="1" wp14:anchorId="120FCA5C" wp14:editId="68789887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5051974" cy="4222750"/>
            <wp:effectExtent l="0" t="0" r="0" b="6350"/>
            <wp:wrapTopAndBottom/>
            <wp:docPr id="99280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09445" name="Picture 1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974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EE124" w14:textId="0AD89F4B" w:rsidR="00A277B7" w:rsidRPr="001F2327" w:rsidRDefault="00B1588E">
      <w:pPr>
        <w:pStyle w:val="BodyText"/>
        <w:spacing w:before="17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87936" behindDoc="0" locked="0" layoutInCell="1" allowOverlap="1" wp14:anchorId="595A8E5F" wp14:editId="4F7A4519">
            <wp:simplePos x="0" y="0"/>
            <wp:positionH relativeFrom="column">
              <wp:posOffset>82550</wp:posOffset>
            </wp:positionH>
            <wp:positionV relativeFrom="paragraph">
              <wp:posOffset>289560</wp:posOffset>
            </wp:positionV>
            <wp:extent cx="4141047" cy="3536950"/>
            <wp:effectExtent l="0" t="0" r="0" b="6350"/>
            <wp:wrapTopAndBottom/>
            <wp:docPr id="2010093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93950" name="Picture 1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047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6"/>
        </w:rPr>
        <w:t xml:space="preserve"> </w:t>
      </w:r>
      <w:r w:rsidR="005A17A1" w:rsidRPr="001F2327">
        <w:rPr>
          <w:rFonts w:cs="Times New Roman"/>
          <w:b/>
        </w:rPr>
        <w:t xml:space="preserve">4: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r w:rsidR="005A17A1" w:rsidRPr="001F2327">
        <w:rPr>
          <w:rFonts w:cs="Times New Roman"/>
        </w:rPr>
        <w:t>FACT</w:t>
      </w:r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làm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bảng</w:t>
      </w:r>
      <w:proofErr w:type="spellEnd"/>
      <w:r w:rsidR="005A17A1" w:rsidRPr="001F2327">
        <w:rPr>
          <w:rFonts w:cs="Times New Roman"/>
        </w:rPr>
        <w:t xml:space="preserve"> Measure.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2"/>
        </w:rPr>
        <w:t>Next.</w:t>
      </w:r>
    </w:p>
    <w:p w14:paraId="373FD076" w14:textId="04F01EC2" w:rsidR="00A277B7" w:rsidRPr="001F2327" w:rsidRDefault="00A277B7">
      <w:pPr>
        <w:pStyle w:val="BodyText"/>
        <w:spacing w:before="4"/>
        <w:ind w:left="0"/>
        <w:rPr>
          <w:rFonts w:cs="Times New Roman"/>
          <w:sz w:val="11"/>
        </w:rPr>
      </w:pPr>
    </w:p>
    <w:p w14:paraId="262D030E" w14:textId="77777777" w:rsidR="00A277B7" w:rsidRPr="001F2327" w:rsidRDefault="005A17A1">
      <w:pPr>
        <w:pStyle w:val="BodyText"/>
        <w:spacing w:before="19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 xml:space="preserve">5: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đo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lường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FACT.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Next.</w:t>
      </w:r>
    </w:p>
    <w:p w14:paraId="27DAEECD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15080997" w14:textId="1EDE681A" w:rsidR="00A277B7" w:rsidRPr="001F2327" w:rsidRDefault="00342E8A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88960" behindDoc="0" locked="0" layoutInCell="1" allowOverlap="1" wp14:anchorId="554C5CF3" wp14:editId="5240FCC1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4281141" cy="3676650"/>
            <wp:effectExtent l="0" t="0" r="5715" b="0"/>
            <wp:wrapTopAndBottom/>
            <wp:docPr id="28996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64129" name="Picture 1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141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49488" w14:textId="77777777" w:rsidR="00A277B7" w:rsidRPr="001F2327" w:rsidRDefault="005A17A1">
      <w:pPr>
        <w:pStyle w:val="BodyText"/>
        <w:spacing w:before="20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7"/>
        </w:rPr>
        <w:t xml:space="preserve"> </w:t>
      </w:r>
      <w:r w:rsidRPr="001F2327">
        <w:rPr>
          <w:rFonts w:cs="Times New Roman"/>
          <w:b/>
        </w:rPr>
        <w:t>6: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Dimension,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bỏ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bảng</w:t>
      </w:r>
      <w:proofErr w:type="spellEnd"/>
      <w:r w:rsidRPr="001F2327">
        <w:rPr>
          <w:rFonts w:cs="Times New Roman"/>
        </w:rPr>
        <w:t xml:space="preserve"> Fact.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Next.</w:t>
      </w:r>
    </w:p>
    <w:p w14:paraId="5DA32BD3" w14:textId="5846E05B" w:rsidR="00A277B7" w:rsidRPr="001F2327" w:rsidRDefault="000915A0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3219E31E" wp14:editId="221715E9">
            <wp:extent cx="4768850" cy="4203554"/>
            <wp:effectExtent l="0" t="0" r="0" b="6985"/>
            <wp:docPr id="2059323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2368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3949" cy="42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38C2" w14:textId="77777777" w:rsidR="00A277B7" w:rsidRPr="001F2327" w:rsidRDefault="005A17A1">
      <w:pPr>
        <w:spacing w:before="129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7: </w:t>
      </w:r>
      <w:proofErr w:type="spellStart"/>
      <w:r w:rsidRPr="001F2327">
        <w:rPr>
          <w:rFonts w:cs="Times New Roman"/>
          <w:sz w:val="24"/>
        </w:rPr>
        <w:t>Đặt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cho</w:t>
      </w:r>
      <w:proofErr w:type="spellEnd"/>
      <w:r w:rsidRPr="001F2327">
        <w:rPr>
          <w:rFonts w:cs="Times New Roman"/>
          <w:sz w:val="24"/>
        </w:rPr>
        <w:t xml:space="preserve"> Cube.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Finish.</w:t>
      </w:r>
    </w:p>
    <w:p w14:paraId="29EF5507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D9DAC42" w14:textId="669F6CEB" w:rsidR="00A277B7" w:rsidRPr="001F2327" w:rsidRDefault="00C1616D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CA53E38" wp14:editId="7B237DD1">
            <wp:extent cx="5055641" cy="4965700"/>
            <wp:effectExtent l="0" t="0" r="0" b="6350"/>
            <wp:docPr id="91648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8180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717" cy="49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3B18" w14:textId="1E6BA75C" w:rsidR="00A277B7" w:rsidRPr="001F2327" w:rsidRDefault="005A17A1">
      <w:pPr>
        <w:spacing w:before="224"/>
        <w:ind w:left="228"/>
        <w:rPr>
          <w:rFonts w:cs="Times New Roman"/>
          <w:b/>
          <w:sz w:val="24"/>
        </w:rPr>
      </w:pPr>
      <w:proofErr w:type="spellStart"/>
      <w:r w:rsidRPr="001F2327">
        <w:rPr>
          <w:rFonts w:cs="Times New Roman"/>
          <w:b/>
          <w:sz w:val="24"/>
        </w:rPr>
        <w:t>Cấu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trúc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của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r w:rsidRPr="001F2327">
        <w:rPr>
          <w:rFonts w:cs="Times New Roman"/>
          <w:b/>
          <w:sz w:val="24"/>
        </w:rPr>
        <w:t>Cube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sau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khi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tạo</w:t>
      </w:r>
      <w:proofErr w:type="spellEnd"/>
      <w:r w:rsidRPr="001F2327">
        <w:rPr>
          <w:rFonts w:cs="Times New Roman"/>
          <w:b/>
          <w:spacing w:val="-4"/>
          <w:sz w:val="24"/>
        </w:rPr>
        <w:t>:</w:t>
      </w:r>
    </w:p>
    <w:p w14:paraId="0F75B667" w14:textId="0D226258" w:rsidR="00A277B7" w:rsidRPr="001F2327" w:rsidRDefault="00F63355">
      <w:pPr>
        <w:pStyle w:val="BodyText"/>
        <w:spacing w:before="5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69152" behindDoc="1" locked="0" layoutInCell="1" allowOverlap="1" wp14:anchorId="47C834EB" wp14:editId="1584F571">
            <wp:simplePos x="0" y="0"/>
            <wp:positionH relativeFrom="page">
              <wp:posOffset>634365</wp:posOffset>
            </wp:positionH>
            <wp:positionV relativeFrom="paragraph">
              <wp:posOffset>200025</wp:posOffset>
            </wp:positionV>
            <wp:extent cx="4407272" cy="3427095"/>
            <wp:effectExtent l="0" t="0" r="0" b="1905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272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E3471D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72BF820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70"/>
        <w:ind w:left="676" w:hanging="448"/>
        <w:rPr>
          <w:rFonts w:cs="Times New Roman"/>
        </w:rPr>
      </w:pPr>
      <w:bookmarkStart w:id="29" w:name="_bookmark30"/>
      <w:bookmarkEnd w:id="29"/>
      <w:proofErr w:type="spellStart"/>
      <w:r w:rsidRPr="001F2327">
        <w:rPr>
          <w:rFonts w:cs="Times New Roman"/>
        </w:rPr>
        <w:lastRenderedPageBreak/>
        <w:t>Kiểm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tra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bởi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4"/>
        </w:rPr>
        <w:t>SSAS</w:t>
      </w:r>
    </w:p>
    <w:p w14:paraId="6CDAE699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ind w:left="871" w:hanging="643"/>
        <w:rPr>
          <w:rFonts w:cs="Times New Roman"/>
        </w:rPr>
      </w:pPr>
      <w:bookmarkStart w:id="30" w:name="_bookmark31"/>
      <w:bookmarkEnd w:id="30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DIM_ORDERDATE</w:t>
      </w:r>
    </w:p>
    <w:p w14:paraId="268C98E9" w14:textId="77777777" w:rsidR="00281D5C" w:rsidRPr="001F2327" w:rsidRDefault="005A17A1" w:rsidP="00281D5C">
      <w:pPr>
        <w:pStyle w:val="BodyText"/>
        <w:spacing w:before="165"/>
        <w:rPr>
          <w:rFonts w:cs="Times New Roman"/>
          <w:lang w:val="vi-V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DIM_ORDERDATE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DayOfWeek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Month,</w:t>
      </w:r>
      <w:r w:rsidRPr="001F2327">
        <w:rPr>
          <w:rFonts w:cs="Times New Roman"/>
          <w:spacing w:val="-4"/>
        </w:rPr>
        <w:t xml:space="preserve"> Year</w:t>
      </w:r>
    </w:p>
    <w:p w14:paraId="2A37C61E" w14:textId="09632D58" w:rsidR="00A277B7" w:rsidRPr="001F2327" w:rsidRDefault="00281D5C" w:rsidP="00281D5C">
      <w:pPr>
        <w:pStyle w:val="BodyText"/>
        <w:spacing w:before="165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89984" behindDoc="0" locked="0" layoutInCell="1" allowOverlap="1" wp14:anchorId="3164F3C8" wp14:editId="463563BA">
            <wp:simplePos x="0" y="0"/>
            <wp:positionH relativeFrom="column">
              <wp:posOffset>133350</wp:posOffset>
            </wp:positionH>
            <wp:positionV relativeFrom="paragraph">
              <wp:posOffset>311150</wp:posOffset>
            </wp:positionV>
            <wp:extent cx="5835650" cy="3060700"/>
            <wp:effectExtent l="0" t="0" r="0" b="6350"/>
            <wp:wrapTopAndBottom/>
            <wp:docPr id="189065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52364" name="Picture 1" descr="A screenshot of a compu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</w:rPr>
        <w:t>Kéo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thả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cần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bổ</w:t>
      </w:r>
      <w:proofErr w:type="spellEnd"/>
      <w:r w:rsidR="005A17A1" w:rsidRPr="001F2327">
        <w:rPr>
          <w:rFonts w:cs="Times New Roman"/>
          <w:spacing w:val="2"/>
        </w:rPr>
        <w:t xml:space="preserve"> </w:t>
      </w:r>
      <w:r w:rsidR="005A17A1" w:rsidRPr="001F2327">
        <w:rPr>
          <w:rFonts w:cs="Times New Roman"/>
          <w:spacing w:val="-4"/>
        </w:rPr>
        <w:t>sung:</w:t>
      </w:r>
    </w:p>
    <w:p w14:paraId="38B82578" w14:textId="70084C47" w:rsidR="00A277B7" w:rsidRPr="001F2327" w:rsidRDefault="00A277B7">
      <w:pPr>
        <w:pStyle w:val="BodyText"/>
        <w:spacing w:before="7"/>
        <w:ind w:left="0"/>
        <w:rPr>
          <w:rFonts w:cs="Times New Roman"/>
          <w:sz w:val="11"/>
        </w:rPr>
      </w:pPr>
    </w:p>
    <w:p w14:paraId="0B824BC2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spacing w:before="164"/>
        <w:ind w:left="871" w:hanging="643"/>
        <w:rPr>
          <w:rFonts w:cs="Times New Roman"/>
        </w:rPr>
      </w:pPr>
      <w:bookmarkStart w:id="31" w:name="_bookmark32"/>
      <w:bookmarkEnd w:id="31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DIM_SHIPDATE</w:t>
      </w:r>
    </w:p>
    <w:p w14:paraId="20A0F8D1" w14:textId="77777777" w:rsidR="00A277B7" w:rsidRPr="001F2327" w:rsidRDefault="005A17A1">
      <w:pPr>
        <w:pStyle w:val="BodyText"/>
        <w:spacing w:before="161"/>
        <w:rPr>
          <w:rFonts w:cs="Times New Roma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DIM_SHIPDATE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DayOfWeek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Month,</w:t>
      </w:r>
      <w:r w:rsidRPr="001F2327">
        <w:rPr>
          <w:rFonts w:cs="Times New Roman"/>
          <w:spacing w:val="-4"/>
        </w:rPr>
        <w:t xml:space="preserve"> Year</w:t>
      </w:r>
    </w:p>
    <w:p w14:paraId="5A762B43" w14:textId="3CCF2BA9" w:rsidR="00A277B7" w:rsidRPr="001F2327" w:rsidRDefault="00A277B7">
      <w:pPr>
        <w:pStyle w:val="BodyText"/>
        <w:spacing w:before="6"/>
        <w:ind w:left="0"/>
        <w:rPr>
          <w:rFonts w:cs="Times New Roman"/>
          <w:sz w:val="11"/>
        </w:rPr>
      </w:pPr>
    </w:p>
    <w:p w14:paraId="1AFDABEA" w14:textId="1794498E" w:rsidR="00A277B7" w:rsidRPr="001F2327" w:rsidRDefault="00A4150C" w:rsidP="00281D5C">
      <w:pPr>
        <w:pStyle w:val="BodyText"/>
        <w:spacing w:before="149"/>
        <w:rPr>
          <w:rFonts w:cs="Times New Roman"/>
          <w:spacing w:val="-4"/>
          <w:lang w:val="vi-VN"/>
        </w:rPr>
      </w:pPr>
      <w:r w:rsidRPr="001F2327">
        <w:rPr>
          <w:rFonts w:cs="Times New Roman"/>
          <w:noProof/>
          <w:lang w:val="vi-VN"/>
        </w:rPr>
        <w:drawing>
          <wp:anchor distT="0" distB="0" distL="114300" distR="114300" simplePos="0" relativeHeight="251691008" behindDoc="0" locked="0" layoutInCell="1" allowOverlap="1" wp14:anchorId="67C58638" wp14:editId="1B2EC7E1">
            <wp:simplePos x="0" y="0"/>
            <wp:positionH relativeFrom="column">
              <wp:posOffset>158750</wp:posOffset>
            </wp:positionH>
            <wp:positionV relativeFrom="paragraph">
              <wp:posOffset>375285</wp:posOffset>
            </wp:positionV>
            <wp:extent cx="5670550" cy="3049905"/>
            <wp:effectExtent l="0" t="0" r="6350" b="0"/>
            <wp:wrapTopAndBottom/>
            <wp:docPr id="803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636" name="Picture 1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</w:rPr>
        <w:t>Kéo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thả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cần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bổ</w:t>
      </w:r>
      <w:proofErr w:type="spellEnd"/>
      <w:r w:rsidR="005A17A1" w:rsidRPr="001F2327">
        <w:rPr>
          <w:rFonts w:cs="Times New Roman"/>
          <w:spacing w:val="2"/>
        </w:rPr>
        <w:t xml:space="preserve"> </w:t>
      </w:r>
      <w:r w:rsidR="005A17A1" w:rsidRPr="001F2327">
        <w:rPr>
          <w:rFonts w:cs="Times New Roman"/>
          <w:spacing w:val="-4"/>
        </w:rPr>
        <w:t>sung:</w:t>
      </w:r>
    </w:p>
    <w:p w14:paraId="22C4BDA6" w14:textId="4CAC2604" w:rsidR="00A4150C" w:rsidRPr="001F2327" w:rsidRDefault="00A4150C" w:rsidP="00281D5C">
      <w:pPr>
        <w:pStyle w:val="BodyText"/>
        <w:spacing w:before="149"/>
        <w:rPr>
          <w:rFonts w:cs="Times New Roman"/>
          <w:spacing w:val="-4"/>
          <w:lang w:val="vi-VN"/>
        </w:rPr>
      </w:pPr>
    </w:p>
    <w:p w14:paraId="34023385" w14:textId="6040233A" w:rsidR="00A4150C" w:rsidRPr="001F2327" w:rsidRDefault="00A4150C" w:rsidP="00281D5C">
      <w:pPr>
        <w:pStyle w:val="BodyText"/>
        <w:spacing w:before="149"/>
        <w:rPr>
          <w:rFonts w:cs="Times New Roman"/>
          <w:lang w:val="vi-VN"/>
        </w:rPr>
        <w:sectPr w:rsidR="00A4150C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537F3C20" w14:textId="72CAD00D" w:rsidR="00A277B7" w:rsidRPr="001F2327" w:rsidRDefault="00A277B7" w:rsidP="00281D5C">
      <w:pPr>
        <w:pStyle w:val="BodyText"/>
        <w:ind w:left="0"/>
        <w:rPr>
          <w:rFonts w:cs="Times New Roman"/>
          <w:sz w:val="20"/>
          <w:lang w:val="vi-VN"/>
        </w:rPr>
      </w:pPr>
    </w:p>
    <w:p w14:paraId="53327B0E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spacing w:before="155"/>
        <w:ind w:left="871" w:hanging="643"/>
        <w:rPr>
          <w:rFonts w:cs="Times New Roman"/>
        </w:rPr>
      </w:pPr>
      <w:bookmarkStart w:id="32" w:name="_bookmark33"/>
      <w:bookmarkEnd w:id="32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DIM_SHIPMODE</w:t>
      </w:r>
    </w:p>
    <w:p w14:paraId="04327051" w14:textId="441DC79B" w:rsidR="00A277B7" w:rsidRPr="001F2327" w:rsidRDefault="005A17A1" w:rsidP="00A4150C">
      <w:pPr>
        <w:pStyle w:val="BodyText"/>
        <w:spacing w:before="165"/>
        <w:rPr>
          <w:rFonts w:cs="Times New Roman"/>
          <w:lang w:val="vi-V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DIM_SHIPMODE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Ship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  <w:spacing w:val="-4"/>
        </w:rPr>
        <w:t>Mode</w:t>
      </w:r>
    </w:p>
    <w:p w14:paraId="1E0B84E1" w14:textId="3A582EA3" w:rsidR="00A277B7" w:rsidRPr="001F2327" w:rsidRDefault="00A35575">
      <w:pPr>
        <w:pStyle w:val="BodyText"/>
        <w:spacing w:before="158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92032" behindDoc="0" locked="0" layoutInCell="1" allowOverlap="1" wp14:anchorId="2EEC54B8" wp14:editId="6B024955">
            <wp:simplePos x="0" y="0"/>
            <wp:positionH relativeFrom="column">
              <wp:posOffset>127000</wp:posOffset>
            </wp:positionH>
            <wp:positionV relativeFrom="paragraph">
              <wp:posOffset>287655</wp:posOffset>
            </wp:positionV>
            <wp:extent cx="6781800" cy="3225800"/>
            <wp:effectExtent l="0" t="0" r="0" b="0"/>
            <wp:wrapTopAndBottom/>
            <wp:docPr id="2491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576" name="Picture 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Kéo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thả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cần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bổ</w:t>
      </w:r>
      <w:proofErr w:type="spellEnd"/>
      <w:r w:rsidR="005A17A1" w:rsidRPr="001F2327">
        <w:rPr>
          <w:rFonts w:cs="Times New Roman"/>
          <w:spacing w:val="2"/>
        </w:rPr>
        <w:t xml:space="preserve"> </w:t>
      </w:r>
      <w:r w:rsidR="005A17A1" w:rsidRPr="001F2327">
        <w:rPr>
          <w:rFonts w:cs="Times New Roman"/>
          <w:spacing w:val="-4"/>
        </w:rPr>
        <w:t>sung:</w:t>
      </w:r>
    </w:p>
    <w:p w14:paraId="3AF58115" w14:textId="118870B3" w:rsidR="00A277B7" w:rsidRPr="001F2327" w:rsidRDefault="00A277B7">
      <w:pPr>
        <w:pStyle w:val="BodyText"/>
        <w:spacing w:before="4"/>
        <w:ind w:left="0"/>
        <w:rPr>
          <w:rFonts w:cs="Times New Roman"/>
          <w:sz w:val="11"/>
        </w:rPr>
      </w:pPr>
    </w:p>
    <w:p w14:paraId="7765D832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spacing w:before="182"/>
        <w:ind w:left="871" w:hanging="643"/>
        <w:rPr>
          <w:rFonts w:cs="Times New Roman"/>
        </w:rPr>
      </w:pPr>
      <w:bookmarkStart w:id="33" w:name="_bookmark34"/>
      <w:bookmarkEnd w:id="33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DIM_CUSTOMER</w:t>
      </w:r>
    </w:p>
    <w:p w14:paraId="39B226A4" w14:textId="6C9842D9" w:rsidR="00A277B7" w:rsidRPr="001F2327" w:rsidRDefault="005A17A1" w:rsidP="00A35575">
      <w:pPr>
        <w:pStyle w:val="BodyText"/>
        <w:spacing w:before="165"/>
        <w:rPr>
          <w:rFonts w:cs="Times New Roman"/>
          <w:lang w:val="vi-V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DIM_CUSTOMER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Customer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Name,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Segment.</w:t>
      </w:r>
    </w:p>
    <w:p w14:paraId="5FB19F37" w14:textId="77777777" w:rsidR="00A35575" w:rsidRPr="001F2327" w:rsidRDefault="00A35575" w:rsidP="00A35575">
      <w:pPr>
        <w:pStyle w:val="BodyText"/>
        <w:spacing w:before="158"/>
        <w:rPr>
          <w:rFonts w:cs="Times New Roman"/>
        </w:rPr>
      </w:pP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thả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cần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  <w:spacing w:val="-4"/>
        </w:rPr>
        <w:t>sung:</w:t>
      </w:r>
    </w:p>
    <w:p w14:paraId="2450E867" w14:textId="77777777" w:rsidR="00A35575" w:rsidRPr="001F2327" w:rsidRDefault="00A35575">
      <w:pPr>
        <w:rPr>
          <w:rFonts w:cs="Times New Roman"/>
          <w:lang w:val="vi-VN"/>
        </w:rPr>
      </w:pPr>
    </w:p>
    <w:p w14:paraId="106DAB67" w14:textId="612930C4" w:rsidR="00A35575" w:rsidRPr="001F2327" w:rsidRDefault="00142E5D">
      <w:pPr>
        <w:rPr>
          <w:rFonts w:cs="Times New Roman"/>
          <w:lang w:val="vi-VN"/>
        </w:rPr>
        <w:sectPr w:rsidR="00A35575" w:rsidRPr="001F2327">
          <w:pgSz w:w="12240" w:h="15840"/>
          <w:pgMar w:top="100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  <w:lang w:val="vi-VN"/>
        </w:rPr>
        <w:drawing>
          <wp:anchor distT="0" distB="0" distL="114300" distR="114300" simplePos="0" relativeHeight="251693056" behindDoc="0" locked="0" layoutInCell="1" allowOverlap="1" wp14:anchorId="0440AC45" wp14:editId="4CC60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781800" cy="2971800"/>
            <wp:effectExtent l="0" t="0" r="0" b="0"/>
            <wp:wrapTopAndBottom/>
            <wp:docPr id="139311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903" name="Picture 1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54E41" w14:textId="457F6810" w:rsidR="00A277B7" w:rsidRPr="001F2327" w:rsidRDefault="00A277B7">
      <w:pPr>
        <w:pStyle w:val="BodyText"/>
        <w:rPr>
          <w:rFonts w:cs="Times New Roman"/>
          <w:sz w:val="20"/>
        </w:rPr>
      </w:pPr>
    </w:p>
    <w:p w14:paraId="15A80A87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spacing w:before="176"/>
        <w:ind w:left="871" w:hanging="643"/>
        <w:rPr>
          <w:rFonts w:cs="Times New Roman"/>
        </w:rPr>
      </w:pPr>
      <w:bookmarkStart w:id="34" w:name="_bookmark35"/>
      <w:bookmarkEnd w:id="34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DIM_LOCATION</w:t>
      </w:r>
    </w:p>
    <w:p w14:paraId="61411E87" w14:textId="62808AD5" w:rsidR="00A277B7" w:rsidRPr="001F2327" w:rsidRDefault="005A17A1" w:rsidP="00142E5D">
      <w:pPr>
        <w:pStyle w:val="BodyText"/>
        <w:spacing w:before="165"/>
        <w:rPr>
          <w:rFonts w:cs="Times New Roman"/>
          <w:lang w:val="vi-V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DIM_LOCATION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City,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State,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Region,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State</w:t>
      </w:r>
    </w:p>
    <w:p w14:paraId="1A3D0D8B" w14:textId="77777777" w:rsidR="00A277B7" w:rsidRPr="001F2327" w:rsidRDefault="005A17A1">
      <w:pPr>
        <w:pStyle w:val="BodyText"/>
        <w:spacing w:before="187"/>
        <w:rPr>
          <w:rFonts w:cs="Times New Roman"/>
        </w:rPr>
      </w:pP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thả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cần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  <w:spacing w:val="-4"/>
        </w:rPr>
        <w:t>sung:</w:t>
      </w:r>
    </w:p>
    <w:p w14:paraId="333D4193" w14:textId="7B54DB04" w:rsidR="00A277B7" w:rsidRPr="001F2327" w:rsidRDefault="004570E6">
      <w:pPr>
        <w:pStyle w:val="BodyText"/>
        <w:spacing w:before="2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01633566" wp14:editId="44D28745">
            <wp:extent cx="6781800" cy="3167380"/>
            <wp:effectExtent l="0" t="0" r="0" b="0"/>
            <wp:docPr id="1844946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4665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6118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1"/>
        </w:tabs>
        <w:spacing w:before="163"/>
        <w:ind w:left="871" w:hanging="643"/>
        <w:rPr>
          <w:rFonts w:cs="Times New Roman"/>
        </w:rPr>
      </w:pPr>
      <w:bookmarkStart w:id="35" w:name="_bookmark36"/>
      <w:bookmarkEnd w:id="35"/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sung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2"/>
        </w:rPr>
        <w:t>DIM_PRODUCT</w:t>
      </w:r>
    </w:p>
    <w:p w14:paraId="589E74F5" w14:textId="07DB28E3" w:rsidR="00A277B7" w:rsidRPr="001F2327" w:rsidRDefault="005A17A1" w:rsidP="004570E6">
      <w:pPr>
        <w:pStyle w:val="BodyText"/>
        <w:spacing w:before="160"/>
        <w:rPr>
          <w:rFonts w:cs="Times New Roman"/>
          <w:lang w:val="vi-VN"/>
        </w:rPr>
      </w:pPr>
      <w:r w:rsidRPr="001F2327">
        <w:rPr>
          <w:rFonts w:cs="Times New Roman"/>
        </w:rPr>
        <w:t>Ban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đầu</w:t>
      </w:r>
      <w:proofErr w:type="spellEnd"/>
      <w:r w:rsidRPr="001F2327">
        <w:rPr>
          <w:rFonts w:cs="Times New Roman"/>
        </w:rPr>
        <w:t xml:space="preserve"> DIM_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PRODUCT </w:t>
      </w:r>
      <w:proofErr w:type="spellStart"/>
      <w:r w:rsidRPr="001F2327">
        <w:rPr>
          <w:rFonts w:cs="Times New Roman"/>
        </w:rPr>
        <w:t>bị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thiếu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Product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  <w:spacing w:val="-2"/>
        </w:rPr>
        <w:t>DIM_CATEGORY</w:t>
      </w:r>
    </w:p>
    <w:p w14:paraId="4B85EF83" w14:textId="7A4BDDF6" w:rsidR="004570E6" w:rsidRPr="001F2327" w:rsidRDefault="00C430C8" w:rsidP="004570E6">
      <w:pPr>
        <w:pStyle w:val="BodyText"/>
        <w:spacing w:before="187"/>
        <w:rPr>
          <w:rFonts w:cs="Times New Roman"/>
        </w:rPr>
      </w:pPr>
      <w:r w:rsidRPr="001F2327">
        <w:rPr>
          <w:rFonts w:cs="Times New Roman"/>
          <w:noProof/>
          <w:lang w:val="vi-VN"/>
        </w:rPr>
        <w:drawing>
          <wp:anchor distT="0" distB="0" distL="114300" distR="114300" simplePos="0" relativeHeight="251694080" behindDoc="0" locked="0" layoutInCell="1" allowOverlap="1" wp14:anchorId="2DF37341" wp14:editId="0F7B7B3C">
            <wp:simplePos x="0" y="0"/>
            <wp:positionH relativeFrom="column">
              <wp:posOffset>184150</wp:posOffset>
            </wp:positionH>
            <wp:positionV relativeFrom="paragraph">
              <wp:posOffset>379730</wp:posOffset>
            </wp:positionV>
            <wp:extent cx="5632450" cy="2841012"/>
            <wp:effectExtent l="0" t="0" r="6350" b="0"/>
            <wp:wrapTopAndBottom/>
            <wp:docPr id="138288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87556" name="Picture 1" descr="A screenshot of a compu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84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570E6" w:rsidRPr="001F2327">
        <w:rPr>
          <w:rFonts w:cs="Times New Roman"/>
        </w:rPr>
        <w:t>Kéo</w:t>
      </w:r>
      <w:proofErr w:type="spellEnd"/>
      <w:r w:rsidR="004570E6" w:rsidRPr="001F2327">
        <w:rPr>
          <w:rFonts w:cs="Times New Roman"/>
        </w:rPr>
        <w:t xml:space="preserve"> </w:t>
      </w:r>
      <w:proofErr w:type="spellStart"/>
      <w:r w:rsidR="004570E6" w:rsidRPr="001F2327">
        <w:rPr>
          <w:rFonts w:cs="Times New Roman"/>
        </w:rPr>
        <w:t>thả</w:t>
      </w:r>
      <w:proofErr w:type="spellEnd"/>
      <w:r w:rsidR="004570E6" w:rsidRPr="001F2327">
        <w:rPr>
          <w:rFonts w:cs="Times New Roman"/>
          <w:spacing w:val="-3"/>
        </w:rPr>
        <w:t xml:space="preserve"> </w:t>
      </w:r>
      <w:proofErr w:type="spellStart"/>
      <w:r w:rsidR="004570E6" w:rsidRPr="001F2327">
        <w:rPr>
          <w:rFonts w:cs="Times New Roman"/>
        </w:rPr>
        <w:t>các</w:t>
      </w:r>
      <w:proofErr w:type="spellEnd"/>
      <w:r w:rsidR="004570E6" w:rsidRPr="001F2327">
        <w:rPr>
          <w:rFonts w:cs="Times New Roman"/>
          <w:spacing w:val="-1"/>
        </w:rPr>
        <w:t xml:space="preserve"> </w:t>
      </w:r>
      <w:proofErr w:type="spellStart"/>
      <w:r w:rsidR="004570E6" w:rsidRPr="001F2327">
        <w:rPr>
          <w:rFonts w:cs="Times New Roman"/>
        </w:rPr>
        <w:t>thuộc</w:t>
      </w:r>
      <w:proofErr w:type="spellEnd"/>
      <w:r w:rsidR="004570E6" w:rsidRPr="001F2327">
        <w:rPr>
          <w:rFonts w:cs="Times New Roman"/>
          <w:spacing w:val="-2"/>
        </w:rPr>
        <w:t xml:space="preserve"> </w:t>
      </w:r>
      <w:proofErr w:type="spellStart"/>
      <w:r w:rsidR="004570E6" w:rsidRPr="001F2327">
        <w:rPr>
          <w:rFonts w:cs="Times New Roman"/>
        </w:rPr>
        <w:t>tính</w:t>
      </w:r>
      <w:proofErr w:type="spellEnd"/>
      <w:r w:rsidR="004570E6" w:rsidRPr="001F2327">
        <w:rPr>
          <w:rFonts w:cs="Times New Roman"/>
          <w:spacing w:val="1"/>
        </w:rPr>
        <w:t xml:space="preserve"> </w:t>
      </w:r>
      <w:proofErr w:type="spellStart"/>
      <w:r w:rsidR="004570E6" w:rsidRPr="001F2327">
        <w:rPr>
          <w:rFonts w:cs="Times New Roman"/>
        </w:rPr>
        <w:t>cần</w:t>
      </w:r>
      <w:proofErr w:type="spellEnd"/>
      <w:r w:rsidR="004570E6" w:rsidRPr="001F2327">
        <w:rPr>
          <w:rFonts w:cs="Times New Roman"/>
          <w:spacing w:val="-1"/>
        </w:rPr>
        <w:t xml:space="preserve"> </w:t>
      </w:r>
      <w:proofErr w:type="spellStart"/>
      <w:r w:rsidR="004570E6" w:rsidRPr="001F2327">
        <w:rPr>
          <w:rFonts w:cs="Times New Roman"/>
        </w:rPr>
        <w:t>để</w:t>
      </w:r>
      <w:proofErr w:type="spellEnd"/>
      <w:r w:rsidR="004570E6" w:rsidRPr="001F2327">
        <w:rPr>
          <w:rFonts w:cs="Times New Roman"/>
          <w:spacing w:val="-3"/>
        </w:rPr>
        <w:t xml:space="preserve"> </w:t>
      </w:r>
      <w:proofErr w:type="spellStart"/>
      <w:r w:rsidR="004570E6" w:rsidRPr="001F2327">
        <w:rPr>
          <w:rFonts w:cs="Times New Roman"/>
        </w:rPr>
        <w:t>bổ</w:t>
      </w:r>
      <w:proofErr w:type="spellEnd"/>
      <w:r w:rsidR="004570E6" w:rsidRPr="001F2327">
        <w:rPr>
          <w:rFonts w:cs="Times New Roman"/>
          <w:spacing w:val="2"/>
        </w:rPr>
        <w:t xml:space="preserve"> </w:t>
      </w:r>
      <w:r w:rsidR="004570E6" w:rsidRPr="001F2327">
        <w:rPr>
          <w:rFonts w:cs="Times New Roman"/>
          <w:spacing w:val="-4"/>
        </w:rPr>
        <w:t>sung:</w:t>
      </w:r>
    </w:p>
    <w:p w14:paraId="3CCAD13F" w14:textId="1AE46F6C" w:rsidR="004570E6" w:rsidRPr="001F2327" w:rsidRDefault="004570E6">
      <w:pPr>
        <w:rPr>
          <w:rFonts w:cs="Times New Roman"/>
          <w:lang w:val="vi-VN"/>
        </w:rPr>
      </w:pPr>
    </w:p>
    <w:p w14:paraId="04BF8A17" w14:textId="0F423730" w:rsidR="004570E6" w:rsidRPr="001F2327" w:rsidRDefault="004570E6">
      <w:pPr>
        <w:rPr>
          <w:rFonts w:cs="Times New Roman"/>
          <w:lang w:val="vi-VN"/>
        </w:rPr>
        <w:sectPr w:rsidR="004570E6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2B00C04B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70"/>
        <w:ind w:left="676" w:hanging="448"/>
        <w:rPr>
          <w:rFonts w:cs="Times New Roman"/>
        </w:rPr>
      </w:pPr>
      <w:bookmarkStart w:id="36" w:name="_bookmark37"/>
      <w:bookmarkEnd w:id="36"/>
      <w:proofErr w:type="spellStart"/>
      <w:r w:rsidRPr="001F2327">
        <w:rPr>
          <w:rFonts w:cs="Times New Roman"/>
        </w:rPr>
        <w:lastRenderedPageBreak/>
        <w:t>Tạo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(Hierarchy)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một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  <w:spacing w:val="-2"/>
        </w:rPr>
        <w:t>Dimension</w:t>
      </w:r>
    </w:p>
    <w:p w14:paraId="56DDC759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0"/>
        <w:ind w:left="876" w:hanging="648"/>
        <w:rPr>
          <w:rFonts w:cs="Times New Roman"/>
        </w:rPr>
      </w:pPr>
      <w:bookmarkStart w:id="37" w:name="_bookmark38"/>
      <w:bookmarkEnd w:id="37"/>
      <w:r w:rsidRPr="001F2327">
        <w:rPr>
          <w:rFonts w:cs="Times New Roman"/>
        </w:rPr>
        <w:t>DIM_PRODUCT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DIM_CATEGORY</w:t>
      </w:r>
    </w:p>
    <w:p w14:paraId="153593D3" w14:textId="77777777" w:rsidR="00A277B7" w:rsidRPr="001F2327" w:rsidRDefault="005A17A1">
      <w:pPr>
        <w:pStyle w:val="BodyText"/>
        <w:spacing w:before="160" w:line="381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qua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mục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Hierarchies.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tự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bé</w:t>
      </w:r>
      <w:proofErr w:type="spellEnd"/>
      <w:r w:rsidRPr="001F2327">
        <w:rPr>
          <w:rFonts w:cs="Times New Roman"/>
        </w:rPr>
        <w:t xml:space="preserve">.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</w:rPr>
        <w:t>: Category -&gt; Sub-category -&gt; Product Name</w:t>
      </w:r>
    </w:p>
    <w:p w14:paraId="4374CE1C" w14:textId="1C0DFF2D" w:rsidR="00A277B7" w:rsidRPr="001F2327" w:rsidRDefault="008A5719">
      <w:pPr>
        <w:pStyle w:val="BodyText"/>
        <w:ind w:left="227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559353F9" wp14:editId="3D3E6036">
            <wp:extent cx="5911850" cy="2724544"/>
            <wp:effectExtent l="0" t="0" r="0" b="0"/>
            <wp:docPr id="1139824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442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4131" cy="27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D472" w14:textId="77777777" w:rsidR="00A277B7" w:rsidRPr="001F2327" w:rsidRDefault="005A17A1">
      <w:pPr>
        <w:pStyle w:val="BodyText"/>
        <w:spacing w:before="123" w:line="381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Product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Các Key Column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Product Name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Product Name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Product ID.</w:t>
      </w:r>
    </w:p>
    <w:p w14:paraId="5ACA162B" w14:textId="2DC45C1D" w:rsidR="00A277B7" w:rsidRPr="001F2327" w:rsidRDefault="00527699">
      <w:pPr>
        <w:pStyle w:val="BodyText"/>
        <w:spacing w:line="275" w:lineRule="exact"/>
        <w:rPr>
          <w:rFonts w:cs="Times New Roman"/>
        </w:rPr>
      </w:pPr>
      <w:r w:rsidRPr="001F2327">
        <w:rPr>
          <w:rFonts w:cs="Times New Roman"/>
          <w:noProof/>
        </w:rPr>
        <w:drawing>
          <wp:anchor distT="0" distB="0" distL="114300" distR="114300" simplePos="0" relativeHeight="251695104" behindDoc="0" locked="0" layoutInCell="1" allowOverlap="1" wp14:anchorId="64BF53CE" wp14:editId="5467706A">
            <wp:simplePos x="0" y="0"/>
            <wp:positionH relativeFrom="column">
              <wp:posOffset>184150</wp:posOffset>
            </wp:positionH>
            <wp:positionV relativeFrom="paragraph">
              <wp:posOffset>327660</wp:posOffset>
            </wp:positionV>
            <wp:extent cx="3365500" cy="2853112"/>
            <wp:effectExtent l="0" t="0" r="6350" b="4445"/>
            <wp:wrapTopAndBottom/>
            <wp:docPr id="1468674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74395" name="Picture 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85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r w:rsidR="005A17A1" w:rsidRPr="001F2327">
        <w:rPr>
          <w:rFonts w:cs="Times New Roman"/>
          <w:spacing w:val="-5"/>
        </w:rPr>
        <w:t>OK.</w:t>
      </w:r>
    </w:p>
    <w:p w14:paraId="4B51DEC5" w14:textId="77777777" w:rsidR="00A277B7" w:rsidRPr="001F2327" w:rsidRDefault="00A277B7">
      <w:pPr>
        <w:spacing w:line="275" w:lineRule="exact"/>
        <w:rPr>
          <w:rFonts w:cs="Times New Roman"/>
          <w:sz w:val="24"/>
        </w:rPr>
      </w:pPr>
    </w:p>
    <w:p w14:paraId="1EA71989" w14:textId="080E75A8" w:rsidR="00527699" w:rsidRPr="001F2327" w:rsidRDefault="00527699" w:rsidP="00527699">
      <w:pPr>
        <w:rPr>
          <w:rFonts w:cs="Times New Roman"/>
          <w:sz w:val="24"/>
        </w:rPr>
      </w:pPr>
    </w:p>
    <w:p w14:paraId="7F9FD85C" w14:textId="77777777" w:rsidR="00527699" w:rsidRPr="001F2327" w:rsidRDefault="00527699" w:rsidP="00527699">
      <w:pPr>
        <w:rPr>
          <w:rFonts w:cs="Times New Roman"/>
          <w:sz w:val="24"/>
        </w:rPr>
      </w:pPr>
    </w:p>
    <w:p w14:paraId="15C15A19" w14:textId="77777777" w:rsidR="00527699" w:rsidRPr="001F2327" w:rsidRDefault="00527699" w:rsidP="00527699">
      <w:pPr>
        <w:rPr>
          <w:rFonts w:cs="Times New Roman"/>
        </w:rPr>
        <w:sectPr w:rsidR="00527699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35AA28D4" w14:textId="1E263ED6" w:rsidR="00A277B7" w:rsidRPr="001F2327" w:rsidRDefault="00A277B7">
      <w:pPr>
        <w:pStyle w:val="BodyText"/>
        <w:rPr>
          <w:rFonts w:cs="Times New Roman"/>
          <w:sz w:val="20"/>
        </w:rPr>
      </w:pPr>
    </w:p>
    <w:p w14:paraId="5BED2C40" w14:textId="35FB2A25" w:rsidR="00A277B7" w:rsidRPr="001F2327" w:rsidRDefault="005A17A1">
      <w:pPr>
        <w:pStyle w:val="BodyText"/>
        <w:spacing w:before="215" w:line="376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Product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giống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Product Name.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OK.</w:t>
      </w:r>
    </w:p>
    <w:p w14:paraId="34C767EC" w14:textId="7F8CAA46" w:rsidR="00A277B7" w:rsidRPr="001F2327" w:rsidRDefault="0097002B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696128" behindDoc="0" locked="0" layoutInCell="1" allowOverlap="1" wp14:anchorId="04FD015A" wp14:editId="70A4CFDF">
            <wp:simplePos x="0" y="0"/>
            <wp:positionH relativeFrom="column">
              <wp:posOffset>203200</wp:posOffset>
            </wp:positionH>
            <wp:positionV relativeFrom="paragraph">
              <wp:posOffset>266065</wp:posOffset>
            </wp:positionV>
            <wp:extent cx="5727700" cy="5380177"/>
            <wp:effectExtent l="0" t="0" r="6350" b="0"/>
            <wp:wrapTopAndBottom/>
            <wp:docPr id="1776122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2925" name="Picture 1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A85F3" w14:textId="77777777" w:rsidR="00A277B7" w:rsidRPr="001F2327" w:rsidRDefault="005A17A1">
      <w:pPr>
        <w:pStyle w:val="BodyText"/>
        <w:spacing w:before="204" w:line="376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4: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Sub-category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Các Key Column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Sub-category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Sub-category, Category.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OK.</w:t>
      </w:r>
    </w:p>
    <w:p w14:paraId="2021A47B" w14:textId="77777777" w:rsidR="00A277B7" w:rsidRPr="001F2327" w:rsidRDefault="00A277B7">
      <w:pPr>
        <w:spacing w:line="376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5AFB70F" w14:textId="65A4F693" w:rsidR="00A277B7" w:rsidRPr="001F2327" w:rsidRDefault="001E394D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97152" behindDoc="0" locked="0" layoutInCell="1" allowOverlap="1" wp14:anchorId="04945067" wp14:editId="78A2787F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3702050" cy="3142929"/>
            <wp:effectExtent l="0" t="0" r="0" b="635"/>
            <wp:wrapTopAndBottom/>
            <wp:docPr id="47069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90682" name="Picture 1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314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E9305" w14:textId="21B5E46E" w:rsidR="00A277B7" w:rsidRPr="001F2327" w:rsidRDefault="005A17A1">
      <w:pPr>
        <w:pStyle w:val="BodyText"/>
        <w:spacing w:before="147" w:line="376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5: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Sub-category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giống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Sub-category.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OK.</w:t>
      </w:r>
    </w:p>
    <w:p w14:paraId="272ACEC1" w14:textId="5A092467" w:rsidR="00A277B7" w:rsidRPr="001F2327" w:rsidRDefault="00D60968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698176" behindDoc="0" locked="0" layoutInCell="1" allowOverlap="1" wp14:anchorId="0B52F61D" wp14:editId="6605B248">
            <wp:simplePos x="0" y="0"/>
            <wp:positionH relativeFrom="column">
              <wp:posOffset>139700</wp:posOffset>
            </wp:positionH>
            <wp:positionV relativeFrom="paragraph">
              <wp:posOffset>182245</wp:posOffset>
            </wp:positionV>
            <wp:extent cx="3768090" cy="3587750"/>
            <wp:effectExtent l="0" t="0" r="3810" b="0"/>
            <wp:wrapTopAndBottom/>
            <wp:docPr id="153915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50158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4A94D6" w14:textId="77777777" w:rsidR="00A277B7" w:rsidRPr="001F2327" w:rsidRDefault="005A17A1">
      <w:pPr>
        <w:pStyle w:val="BodyText"/>
        <w:spacing w:before="17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6: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sang 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Attribute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Relationships.</w:t>
      </w:r>
    </w:p>
    <w:p w14:paraId="383CA91A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A3013FE" w14:textId="2CBCB3FA" w:rsidR="00A277B7" w:rsidRPr="001F2327" w:rsidRDefault="005343F5">
      <w:pPr>
        <w:pStyle w:val="BodyText"/>
        <w:spacing w:before="70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699200" behindDoc="0" locked="0" layoutInCell="1" allowOverlap="1" wp14:anchorId="1909B609" wp14:editId="199A63D8">
            <wp:simplePos x="0" y="0"/>
            <wp:positionH relativeFrom="column">
              <wp:posOffset>171450</wp:posOffset>
            </wp:positionH>
            <wp:positionV relativeFrom="paragraph">
              <wp:posOffset>476250</wp:posOffset>
            </wp:positionV>
            <wp:extent cx="5403850" cy="2785110"/>
            <wp:effectExtent l="0" t="0" r="6350" b="0"/>
            <wp:wrapTopAndBottom/>
            <wp:docPr id="826208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8448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</w:rPr>
        <w:t>7: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7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Product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Name,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Attribute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Sub-category,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Product Name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Sub-category.</w:t>
      </w:r>
    </w:p>
    <w:p w14:paraId="717BA248" w14:textId="5B4CCF61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2F0D8809" w14:textId="474202E2" w:rsidR="00A277B7" w:rsidRPr="001F2327" w:rsidRDefault="00BB2905">
      <w:pPr>
        <w:pStyle w:val="BodyText"/>
        <w:spacing w:before="184" w:line="278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00224" behindDoc="0" locked="0" layoutInCell="1" allowOverlap="1" wp14:anchorId="20F780B0" wp14:editId="443E1345">
            <wp:simplePos x="0" y="0"/>
            <wp:positionH relativeFrom="column">
              <wp:posOffset>150812</wp:posOffset>
            </wp:positionH>
            <wp:positionV relativeFrom="paragraph">
              <wp:posOffset>554990</wp:posOffset>
            </wp:positionV>
            <wp:extent cx="4965700" cy="2257136"/>
            <wp:effectExtent l="0" t="0" r="6350" b="0"/>
            <wp:wrapTopAndBottom/>
            <wp:docPr id="1852184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84184" name="Picture 1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8: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Sub-category,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Attribute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Category,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Sub-category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Category.</w:t>
      </w:r>
    </w:p>
    <w:p w14:paraId="3528A00E" w14:textId="21760246" w:rsidR="00A277B7" w:rsidRPr="001F2327" w:rsidRDefault="00A277B7">
      <w:pPr>
        <w:pStyle w:val="BodyText"/>
        <w:spacing w:before="6"/>
        <w:ind w:left="0"/>
        <w:rPr>
          <w:rFonts w:cs="Times New Roman"/>
          <w:sz w:val="7"/>
        </w:rPr>
      </w:pPr>
    </w:p>
    <w:p w14:paraId="72910A4E" w14:textId="3C189FBC" w:rsidR="00A277B7" w:rsidRPr="001F2327" w:rsidRDefault="00CA49E2">
      <w:pPr>
        <w:pStyle w:val="BodyText"/>
        <w:spacing w:before="153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01248" behindDoc="0" locked="0" layoutInCell="1" allowOverlap="1" wp14:anchorId="75366888" wp14:editId="78E5B216">
            <wp:simplePos x="0" y="0"/>
            <wp:positionH relativeFrom="column">
              <wp:posOffset>120650</wp:posOffset>
            </wp:positionH>
            <wp:positionV relativeFrom="paragraph">
              <wp:posOffset>316230</wp:posOffset>
            </wp:positionV>
            <wp:extent cx="5911850" cy="695325"/>
            <wp:effectExtent l="0" t="0" r="0" b="9525"/>
            <wp:wrapTopAndBottom/>
            <wp:docPr id="199121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818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9: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Thực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deploy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project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lại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kiểm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tra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  <w:spacing w:val="-5"/>
        </w:rPr>
        <w:t>quả</w:t>
      </w:r>
      <w:proofErr w:type="spellEnd"/>
    </w:p>
    <w:p w14:paraId="41454EA4" w14:textId="3D8540ED" w:rsidR="00A277B7" w:rsidRPr="001F2327" w:rsidRDefault="00A277B7">
      <w:pPr>
        <w:pStyle w:val="BodyText"/>
        <w:spacing w:before="3"/>
        <w:ind w:left="0"/>
        <w:rPr>
          <w:rFonts w:cs="Times New Roman"/>
          <w:sz w:val="11"/>
        </w:rPr>
      </w:pPr>
    </w:p>
    <w:p w14:paraId="1AE6D09B" w14:textId="77777777" w:rsidR="00A277B7" w:rsidRPr="001F2327" w:rsidRDefault="005A17A1">
      <w:pPr>
        <w:pStyle w:val="BodyText"/>
        <w:spacing w:before="168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Category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-&gt;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Sub-category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-&gt;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Product</w:t>
      </w:r>
      <w:r w:rsidRPr="001F2327">
        <w:rPr>
          <w:rFonts w:cs="Times New Roman"/>
          <w:spacing w:val="-2"/>
        </w:rPr>
        <w:t xml:space="preserve"> Name:</w:t>
      </w:r>
    </w:p>
    <w:p w14:paraId="23DD9AC9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0787C7A5" w14:textId="5401A149" w:rsidR="00A277B7" w:rsidRPr="001F2327" w:rsidRDefault="00B0568B">
      <w:pPr>
        <w:pStyle w:val="BodyText"/>
        <w:ind w:left="227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721AC47" wp14:editId="6F43213A">
            <wp:extent cx="5429250" cy="4120232"/>
            <wp:effectExtent l="0" t="0" r="0" b="0"/>
            <wp:docPr id="123120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0940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8945" cy="41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860" w14:textId="77777777" w:rsidR="00A277B7" w:rsidRPr="001F2327" w:rsidRDefault="005A17A1">
      <w:pPr>
        <w:pStyle w:val="Heading1"/>
        <w:numPr>
          <w:ilvl w:val="3"/>
          <w:numId w:val="22"/>
        </w:numPr>
        <w:tabs>
          <w:tab w:val="left" w:pos="876"/>
        </w:tabs>
        <w:spacing w:before="137"/>
        <w:ind w:left="876" w:hanging="648"/>
        <w:rPr>
          <w:rFonts w:cs="Times New Roman"/>
        </w:rPr>
      </w:pPr>
      <w:bookmarkStart w:id="38" w:name="_bookmark39"/>
      <w:bookmarkEnd w:id="38"/>
      <w:r w:rsidRPr="001F2327">
        <w:rPr>
          <w:rFonts w:cs="Times New Roman"/>
          <w:spacing w:val="-2"/>
        </w:rPr>
        <w:t>DIM_ORDERDATE</w:t>
      </w:r>
    </w:p>
    <w:p w14:paraId="28CDF700" w14:textId="6DC68366" w:rsidR="00A277B7" w:rsidRPr="001F2327" w:rsidRDefault="002C5448">
      <w:pPr>
        <w:pStyle w:val="BodyText"/>
        <w:spacing w:before="166" w:line="376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02272" behindDoc="0" locked="0" layoutInCell="1" allowOverlap="1" wp14:anchorId="5A5500C9" wp14:editId="4A71843C">
            <wp:simplePos x="0" y="0"/>
            <wp:positionH relativeFrom="column">
              <wp:posOffset>146050</wp:posOffset>
            </wp:positionH>
            <wp:positionV relativeFrom="paragraph">
              <wp:posOffset>751840</wp:posOffset>
            </wp:positionV>
            <wp:extent cx="6172200" cy="2426335"/>
            <wp:effectExtent l="0" t="0" r="0" b="0"/>
            <wp:wrapTopAndBottom/>
            <wp:docPr id="110693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38083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kéo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qua</w:t>
      </w:r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mục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Hierarchies.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theo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thứ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tự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đến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bé</w:t>
      </w:r>
      <w:proofErr w:type="spellEnd"/>
      <w:r w:rsidR="005A17A1" w:rsidRPr="001F2327">
        <w:rPr>
          <w:rFonts w:cs="Times New Roman"/>
        </w:rPr>
        <w:t xml:space="preserve">.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</w:rPr>
        <w:t xml:space="preserve">: Year -&gt; Month -&gt; Day </w:t>
      </w:r>
      <w:proofErr w:type="gramStart"/>
      <w:r w:rsidR="005A17A1" w:rsidRPr="001F2327">
        <w:rPr>
          <w:rFonts w:cs="Times New Roman"/>
        </w:rPr>
        <w:t>Of</w:t>
      </w:r>
      <w:proofErr w:type="gramEnd"/>
      <w:r w:rsidR="005A17A1" w:rsidRPr="001F2327">
        <w:rPr>
          <w:rFonts w:cs="Times New Roman"/>
        </w:rPr>
        <w:t xml:space="preserve"> Week -&gt; Date</w:t>
      </w:r>
    </w:p>
    <w:p w14:paraId="008972AD" w14:textId="64640FFF" w:rsidR="00A277B7" w:rsidRPr="001F2327" w:rsidRDefault="00A277B7">
      <w:pPr>
        <w:pStyle w:val="BodyText"/>
        <w:rPr>
          <w:rFonts w:cs="Times New Roman"/>
          <w:sz w:val="20"/>
        </w:rPr>
      </w:pPr>
    </w:p>
    <w:p w14:paraId="340108C0" w14:textId="77777777" w:rsidR="00A277B7" w:rsidRPr="001F2327" w:rsidRDefault="005A17A1">
      <w:pPr>
        <w:pStyle w:val="BodyText"/>
        <w:spacing w:before="189" w:line="381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Order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Month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Các Key Column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Order Month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Order Month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Order Year.</w:t>
      </w:r>
    </w:p>
    <w:p w14:paraId="26B9868B" w14:textId="77777777" w:rsidR="00A277B7" w:rsidRPr="001F2327" w:rsidRDefault="005A17A1">
      <w:pPr>
        <w:pStyle w:val="BodyText"/>
        <w:spacing w:line="275" w:lineRule="exact"/>
        <w:rPr>
          <w:rFonts w:cs="Times New Roman"/>
        </w:rPr>
      </w:pP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5"/>
        </w:rPr>
        <w:t>OK.</w:t>
      </w:r>
    </w:p>
    <w:p w14:paraId="366B4AD7" w14:textId="77777777" w:rsidR="00A277B7" w:rsidRPr="001F2327" w:rsidRDefault="00A277B7">
      <w:pPr>
        <w:spacing w:line="275" w:lineRule="exact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D22EF1C" w14:textId="6F720ACD" w:rsidR="00A277B7" w:rsidRPr="001F2327" w:rsidRDefault="000A43FC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703296" behindDoc="0" locked="0" layoutInCell="1" allowOverlap="1" wp14:anchorId="05154686" wp14:editId="71D62459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4324350" cy="3649345"/>
            <wp:effectExtent l="0" t="0" r="0" b="8255"/>
            <wp:wrapTopAndBottom/>
            <wp:docPr id="347943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3240" name="Picture 1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BF4F7" w14:textId="402D6F95" w:rsidR="00A277B7" w:rsidRPr="001F2327" w:rsidRDefault="00251086">
      <w:pPr>
        <w:pStyle w:val="BodyText"/>
        <w:spacing w:before="136" w:line="381" w:lineRule="auto"/>
        <w:ind w:right="1436"/>
        <w:rPr>
          <w:rFonts w:cs="Times New Roman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04320" behindDoc="0" locked="0" layoutInCell="1" allowOverlap="1" wp14:anchorId="4766A1F1" wp14:editId="0FF66724">
            <wp:simplePos x="0" y="0"/>
            <wp:positionH relativeFrom="column">
              <wp:posOffset>145415</wp:posOffset>
            </wp:positionH>
            <wp:positionV relativeFrom="paragraph">
              <wp:posOffset>778510</wp:posOffset>
            </wp:positionV>
            <wp:extent cx="3367405" cy="3175000"/>
            <wp:effectExtent l="0" t="0" r="4445" b="6350"/>
            <wp:wrapTopAndBottom/>
            <wp:docPr id="67709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0739" name="Picture 1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>3: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Month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Order Month.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273181DF" w14:textId="0F5B648F" w:rsidR="00A277B7" w:rsidRPr="001F2327" w:rsidRDefault="00A277B7">
      <w:pPr>
        <w:pStyle w:val="BodyText"/>
        <w:rPr>
          <w:rFonts w:cs="Times New Roman"/>
          <w:sz w:val="20"/>
        </w:rPr>
      </w:pPr>
    </w:p>
    <w:p w14:paraId="31500F32" w14:textId="77777777" w:rsidR="00A277B7" w:rsidRPr="001F2327" w:rsidRDefault="005A17A1">
      <w:pPr>
        <w:pStyle w:val="BodyText"/>
        <w:spacing w:before="15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 xml:space="preserve">4: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Order </w:t>
      </w:r>
      <w:proofErr w:type="spellStart"/>
      <w:r w:rsidRPr="001F2327">
        <w:rPr>
          <w:rFonts w:cs="Times New Roman"/>
        </w:rPr>
        <w:t>DayOfWeek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properties.</w:t>
      </w:r>
    </w:p>
    <w:p w14:paraId="6763BA11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7E61442" w14:textId="0695BE9E" w:rsidR="00A277B7" w:rsidRPr="001F2327" w:rsidRDefault="00630F74">
      <w:pPr>
        <w:pStyle w:val="BodyText"/>
        <w:spacing w:before="70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705344" behindDoc="0" locked="0" layoutInCell="1" allowOverlap="1" wp14:anchorId="1EC71D76" wp14:editId="1C9C0E57">
            <wp:simplePos x="0" y="0"/>
            <wp:positionH relativeFrom="column">
              <wp:posOffset>133350</wp:posOffset>
            </wp:positionH>
            <wp:positionV relativeFrom="paragraph">
              <wp:posOffset>457200</wp:posOffset>
            </wp:positionV>
            <wp:extent cx="3937635" cy="3333750"/>
            <wp:effectExtent l="0" t="0" r="5715" b="0"/>
            <wp:wrapTopAndBottom/>
            <wp:docPr id="1137021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1555" name="Picture 1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</w:rPr>
        <w:t>Các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Key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sẽ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>,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Month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 xml:space="preserve">Order Year.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50A4325E" w14:textId="75EC556A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462D2CDF" w14:textId="018CFC12" w:rsidR="00A277B7" w:rsidRPr="001F2327" w:rsidRDefault="00C74A18">
      <w:pPr>
        <w:pStyle w:val="BodyText"/>
        <w:spacing w:before="169" w:line="376" w:lineRule="auto"/>
        <w:ind w:right="956"/>
        <w:rPr>
          <w:rFonts w:cs="Times New Roman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06368" behindDoc="0" locked="0" layoutInCell="1" allowOverlap="1" wp14:anchorId="342EE564" wp14:editId="475A18DF">
            <wp:simplePos x="0" y="0"/>
            <wp:positionH relativeFrom="column">
              <wp:posOffset>152400</wp:posOffset>
            </wp:positionH>
            <wp:positionV relativeFrom="paragraph">
              <wp:posOffset>685165</wp:posOffset>
            </wp:positionV>
            <wp:extent cx="3702050" cy="3462020"/>
            <wp:effectExtent l="0" t="0" r="0" b="5080"/>
            <wp:wrapTopAndBottom/>
            <wp:docPr id="1329596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96066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>5: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Order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 xml:space="preserve">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4E1F2FFE" w14:textId="0275F036" w:rsidR="00A277B7" w:rsidRPr="001F2327" w:rsidRDefault="00A277B7">
      <w:pPr>
        <w:pStyle w:val="BodyText"/>
        <w:rPr>
          <w:rFonts w:cs="Times New Roman"/>
          <w:sz w:val="20"/>
        </w:rPr>
      </w:pPr>
    </w:p>
    <w:p w14:paraId="1D80F9F8" w14:textId="77777777" w:rsidR="00A277B7" w:rsidRPr="001F2327" w:rsidRDefault="005A17A1">
      <w:pPr>
        <w:pStyle w:val="BodyText"/>
        <w:spacing w:before="164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6: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sang 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Attribute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Relationships.</w:t>
      </w:r>
    </w:p>
    <w:p w14:paraId="780258A3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20" w:left="780" w:header="0" w:footer="1035" w:gutter="0"/>
          <w:cols w:space="720"/>
        </w:sectPr>
      </w:pPr>
    </w:p>
    <w:p w14:paraId="0D0F523D" w14:textId="07DD6C85" w:rsidR="00A277B7" w:rsidRPr="001F2327" w:rsidRDefault="005450FE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498D014" wp14:editId="05737E17">
            <wp:extent cx="6325483" cy="724001"/>
            <wp:effectExtent l="0" t="0" r="0" b="0"/>
            <wp:docPr id="142470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73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ACBA" w14:textId="18B6C5AF" w:rsidR="00A277B7" w:rsidRPr="001F2327" w:rsidRDefault="00415E92">
      <w:pPr>
        <w:pStyle w:val="BodyText"/>
        <w:spacing w:before="156" w:line="278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07392" behindDoc="0" locked="0" layoutInCell="1" allowOverlap="1" wp14:anchorId="4CB66BFC" wp14:editId="6D6EECD9">
            <wp:simplePos x="0" y="0"/>
            <wp:positionH relativeFrom="column">
              <wp:posOffset>114300</wp:posOffset>
            </wp:positionH>
            <wp:positionV relativeFrom="paragraph">
              <wp:posOffset>520700</wp:posOffset>
            </wp:positionV>
            <wp:extent cx="5906324" cy="3381847"/>
            <wp:effectExtent l="0" t="0" r="0" b="9525"/>
            <wp:wrapTopAndBottom/>
            <wp:docPr id="23956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67274" name="Picture 1" descr="A screen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</w:rPr>
        <w:t>7: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7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>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Attribute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Order Month,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Month.</w:t>
      </w:r>
    </w:p>
    <w:p w14:paraId="703928BE" w14:textId="7EBC4BD9" w:rsidR="00A277B7" w:rsidRPr="001F2327" w:rsidRDefault="00A277B7">
      <w:pPr>
        <w:pStyle w:val="BodyText"/>
        <w:spacing w:before="6"/>
        <w:ind w:left="0"/>
        <w:rPr>
          <w:rFonts w:cs="Times New Roman"/>
          <w:sz w:val="7"/>
        </w:rPr>
      </w:pPr>
    </w:p>
    <w:p w14:paraId="5BDD04AC" w14:textId="3458AC9B" w:rsidR="00A277B7" w:rsidRPr="001F2327" w:rsidRDefault="00801EA8">
      <w:pPr>
        <w:pStyle w:val="BodyText"/>
        <w:spacing w:before="151" w:line="278" w:lineRule="auto"/>
        <w:ind w:right="223"/>
        <w:rPr>
          <w:rFonts w:cs="Times New Roman"/>
        </w:rPr>
      </w:pPr>
      <w:r w:rsidRPr="001F2327">
        <w:rPr>
          <w:rFonts w:cs="Times New Roman"/>
          <w:noProof/>
        </w:rPr>
        <w:drawing>
          <wp:anchor distT="0" distB="0" distL="114300" distR="114300" simplePos="0" relativeHeight="251708416" behindDoc="0" locked="0" layoutInCell="1" allowOverlap="1" wp14:anchorId="2D26D6CD" wp14:editId="365BC0D3">
            <wp:simplePos x="0" y="0"/>
            <wp:positionH relativeFrom="column">
              <wp:posOffset>152205</wp:posOffset>
            </wp:positionH>
            <wp:positionV relativeFrom="paragraph">
              <wp:posOffset>525243</wp:posOffset>
            </wp:positionV>
            <wp:extent cx="5338689" cy="3056830"/>
            <wp:effectExtent l="0" t="0" r="0" b="0"/>
            <wp:wrapTopAndBottom/>
            <wp:docPr id="525601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01028" name="Picture 1" descr="A screen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689" cy="305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8: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Order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Month,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Attribute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Order Year,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Month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Year.</w:t>
      </w:r>
    </w:p>
    <w:p w14:paraId="490919DE" w14:textId="77777777" w:rsidR="00801EA8" w:rsidRPr="001F2327" w:rsidRDefault="00801EA8" w:rsidP="00801EA8">
      <w:pPr>
        <w:rPr>
          <w:rFonts w:cs="Times New Roman"/>
          <w:lang w:val="vi-VN"/>
        </w:rPr>
        <w:sectPr w:rsidR="00801EA8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D323C40" w14:textId="2ECCEF2F" w:rsidR="00A277B7" w:rsidRPr="001F2327" w:rsidRDefault="00A277B7" w:rsidP="00801EA8">
      <w:pPr>
        <w:pStyle w:val="BodyText"/>
        <w:ind w:left="0"/>
        <w:rPr>
          <w:rFonts w:cs="Times New Roman"/>
          <w:sz w:val="20"/>
          <w:lang w:val="vi-VN"/>
        </w:rPr>
      </w:pPr>
    </w:p>
    <w:p w14:paraId="0B3E64F4" w14:textId="100D36AB" w:rsidR="00A277B7" w:rsidRPr="001F2327" w:rsidRDefault="009F16B7">
      <w:pPr>
        <w:pStyle w:val="BodyText"/>
        <w:spacing w:before="159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10464" behindDoc="0" locked="0" layoutInCell="1" allowOverlap="1" wp14:anchorId="5DFAC9C0" wp14:editId="2367A46F">
            <wp:simplePos x="0" y="0"/>
            <wp:positionH relativeFrom="column">
              <wp:posOffset>166272</wp:posOffset>
            </wp:positionH>
            <wp:positionV relativeFrom="paragraph">
              <wp:posOffset>355454</wp:posOffset>
            </wp:positionV>
            <wp:extent cx="6781800" cy="2484755"/>
            <wp:effectExtent l="0" t="0" r="0" b="0"/>
            <wp:wrapTopAndBottom/>
            <wp:docPr id="489888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8582" name="Picture 1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9: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Thực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deploy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project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lại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kiểm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tra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  <w:spacing w:val="-5"/>
        </w:rPr>
        <w:t>quả</w:t>
      </w:r>
      <w:proofErr w:type="spellEnd"/>
    </w:p>
    <w:p w14:paraId="73B3A84C" w14:textId="4C1656D0" w:rsidR="00A277B7" w:rsidRPr="001F2327" w:rsidRDefault="00A277B7">
      <w:pPr>
        <w:pStyle w:val="BodyText"/>
        <w:spacing w:before="8"/>
        <w:ind w:left="0"/>
        <w:rPr>
          <w:rFonts w:cs="Times New Roman"/>
          <w:sz w:val="11"/>
        </w:rPr>
      </w:pPr>
    </w:p>
    <w:p w14:paraId="4E4C6CA3" w14:textId="18CFE736" w:rsidR="00A277B7" w:rsidRPr="001F2327" w:rsidRDefault="005A17A1">
      <w:pPr>
        <w:pStyle w:val="BodyText"/>
        <w:spacing w:before="179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Year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-&gt;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Month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-&gt; Day</w:t>
      </w:r>
      <w:r w:rsidRPr="001F2327">
        <w:rPr>
          <w:rFonts w:cs="Times New Roman"/>
          <w:spacing w:val="-3"/>
        </w:rPr>
        <w:t xml:space="preserve"> </w:t>
      </w:r>
      <w:proofErr w:type="gramStart"/>
      <w:r w:rsidRPr="001F2327">
        <w:rPr>
          <w:rFonts w:cs="Times New Roman"/>
        </w:rPr>
        <w:t>Of</w:t>
      </w:r>
      <w:proofErr w:type="gram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Week</w:t>
      </w:r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-&gt; </w:t>
      </w:r>
      <w:r w:rsidRPr="001F2327">
        <w:rPr>
          <w:rFonts w:cs="Times New Roman"/>
          <w:spacing w:val="-2"/>
        </w:rPr>
        <w:t>Date:</w:t>
      </w:r>
    </w:p>
    <w:p w14:paraId="5AB636F2" w14:textId="2021B02F" w:rsidR="00A277B7" w:rsidRPr="001F2327" w:rsidRDefault="009F16B7">
      <w:pPr>
        <w:rPr>
          <w:rFonts w:cs="Times New Roman"/>
          <w:lang w:val="vi-VN"/>
        </w:rPr>
      </w:pPr>
      <w:r w:rsidRPr="001F2327">
        <w:rPr>
          <w:rFonts w:cs="Times New Roman"/>
          <w:noProof/>
          <w:lang w:val="vi-VN"/>
        </w:rPr>
        <w:drawing>
          <wp:anchor distT="0" distB="0" distL="114300" distR="114300" simplePos="0" relativeHeight="251709440" behindDoc="0" locked="0" layoutInCell="1" allowOverlap="1" wp14:anchorId="55DA62FD" wp14:editId="72136D6A">
            <wp:simplePos x="0" y="0"/>
            <wp:positionH relativeFrom="column">
              <wp:posOffset>151765</wp:posOffset>
            </wp:positionH>
            <wp:positionV relativeFrom="paragraph">
              <wp:posOffset>170815</wp:posOffset>
            </wp:positionV>
            <wp:extent cx="6781800" cy="3251835"/>
            <wp:effectExtent l="0" t="0" r="0" b="5715"/>
            <wp:wrapTopAndBottom/>
            <wp:docPr id="699690732" name="Picture 1" descr="A whit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90732" name="Picture 1" descr="A white rectangular object with black bord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07AF6" w14:textId="2553EFC2" w:rsidR="009F16B7" w:rsidRPr="001F2327" w:rsidRDefault="009F16B7">
      <w:pPr>
        <w:rPr>
          <w:rFonts w:cs="Times New Roman"/>
          <w:lang w:val="vi-VN"/>
        </w:rPr>
        <w:sectPr w:rsidR="009F16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8AA0FB9" w14:textId="63076CF3" w:rsidR="00A277B7" w:rsidRPr="001F2327" w:rsidRDefault="00A277B7">
      <w:pPr>
        <w:pStyle w:val="BodyText"/>
        <w:rPr>
          <w:rFonts w:cs="Times New Roman"/>
          <w:sz w:val="20"/>
        </w:rPr>
      </w:pPr>
    </w:p>
    <w:p w14:paraId="2F2A1CAD" w14:textId="77777777" w:rsidR="00A277B7" w:rsidRPr="001F2327" w:rsidRDefault="005A17A1">
      <w:pPr>
        <w:pStyle w:val="Heading1"/>
        <w:numPr>
          <w:ilvl w:val="3"/>
          <w:numId w:val="22"/>
        </w:numPr>
        <w:tabs>
          <w:tab w:val="left" w:pos="876"/>
        </w:tabs>
        <w:spacing w:before="139"/>
        <w:ind w:left="876" w:hanging="648"/>
        <w:rPr>
          <w:rFonts w:cs="Times New Roman"/>
        </w:rPr>
      </w:pPr>
      <w:bookmarkStart w:id="39" w:name="_bookmark40"/>
      <w:bookmarkEnd w:id="39"/>
      <w:r w:rsidRPr="001F2327">
        <w:rPr>
          <w:rFonts w:cs="Times New Roman"/>
          <w:spacing w:val="-2"/>
        </w:rPr>
        <w:t>DIM_SHIPDATE</w:t>
      </w:r>
    </w:p>
    <w:p w14:paraId="7D9AE50C" w14:textId="5E45E8E4" w:rsidR="00A277B7" w:rsidRPr="001F2327" w:rsidRDefault="00856A6B">
      <w:pPr>
        <w:pStyle w:val="BodyText"/>
        <w:spacing w:before="160" w:line="381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11488" behindDoc="0" locked="0" layoutInCell="1" allowOverlap="1" wp14:anchorId="758F197A" wp14:editId="34A44C63">
            <wp:simplePos x="0" y="0"/>
            <wp:positionH relativeFrom="column">
              <wp:posOffset>144780</wp:posOffset>
            </wp:positionH>
            <wp:positionV relativeFrom="paragraph">
              <wp:posOffset>763954</wp:posOffset>
            </wp:positionV>
            <wp:extent cx="6781800" cy="3637280"/>
            <wp:effectExtent l="0" t="0" r="0" b="1270"/>
            <wp:wrapTopAndBottom/>
            <wp:docPr id="1672690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0319" name="Picture 1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kéo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các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qua</w:t>
      </w:r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mục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Hierarchies.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theo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thứ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tự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đến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bé</w:t>
      </w:r>
      <w:proofErr w:type="spellEnd"/>
      <w:r w:rsidR="005A17A1" w:rsidRPr="001F2327">
        <w:rPr>
          <w:rFonts w:cs="Times New Roman"/>
        </w:rPr>
        <w:t xml:space="preserve">.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</w:rPr>
        <w:t xml:space="preserve">: Year -&gt; Month -&gt; Day </w:t>
      </w:r>
      <w:proofErr w:type="gramStart"/>
      <w:r w:rsidR="005A17A1" w:rsidRPr="001F2327">
        <w:rPr>
          <w:rFonts w:cs="Times New Roman"/>
        </w:rPr>
        <w:t>Of</w:t>
      </w:r>
      <w:proofErr w:type="gramEnd"/>
      <w:r w:rsidR="005A17A1" w:rsidRPr="001F2327">
        <w:rPr>
          <w:rFonts w:cs="Times New Roman"/>
        </w:rPr>
        <w:t xml:space="preserve"> Week -&gt; Date</w:t>
      </w:r>
    </w:p>
    <w:p w14:paraId="3A51F326" w14:textId="2FE42400" w:rsidR="00A277B7" w:rsidRPr="001F2327" w:rsidRDefault="00A277B7">
      <w:pPr>
        <w:pStyle w:val="BodyText"/>
        <w:rPr>
          <w:rFonts w:cs="Times New Roman"/>
          <w:sz w:val="20"/>
        </w:rPr>
      </w:pPr>
    </w:p>
    <w:p w14:paraId="74E9C0F5" w14:textId="77777777" w:rsidR="00A277B7" w:rsidRPr="001F2327" w:rsidRDefault="005A17A1">
      <w:pPr>
        <w:pStyle w:val="BodyText"/>
        <w:spacing w:before="149" w:line="381" w:lineRule="auto"/>
        <w:ind w:right="143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Ship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Month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Các Key Column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Ship Month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Ship Month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Ship Year.</w:t>
      </w:r>
    </w:p>
    <w:p w14:paraId="469C7422" w14:textId="77777777" w:rsidR="00A277B7" w:rsidRPr="001F2327" w:rsidRDefault="005A17A1">
      <w:pPr>
        <w:pStyle w:val="BodyText"/>
        <w:spacing w:line="275" w:lineRule="exact"/>
        <w:rPr>
          <w:rFonts w:cs="Times New Roman"/>
        </w:rPr>
      </w:pP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5"/>
        </w:rPr>
        <w:t>OK.</w:t>
      </w:r>
    </w:p>
    <w:p w14:paraId="7B202360" w14:textId="77777777" w:rsidR="00A277B7" w:rsidRPr="001F2327" w:rsidRDefault="00A277B7">
      <w:pPr>
        <w:spacing w:line="275" w:lineRule="exact"/>
        <w:rPr>
          <w:rFonts w:cs="Times New Roman"/>
        </w:rPr>
        <w:sectPr w:rsidR="00A277B7" w:rsidRPr="001F2327">
          <w:pgSz w:w="12240" w:h="15840"/>
          <w:pgMar w:top="1000" w:right="780" w:bottom="1240" w:left="780" w:header="0" w:footer="1035" w:gutter="0"/>
          <w:cols w:space="720"/>
        </w:sectPr>
      </w:pPr>
    </w:p>
    <w:p w14:paraId="1AFA10B7" w14:textId="424EED90" w:rsidR="00A277B7" w:rsidRPr="001F2327" w:rsidRDefault="00AE2BC8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68FC7CA9" wp14:editId="02D150E3">
            <wp:extent cx="4164037" cy="3497323"/>
            <wp:effectExtent l="0" t="0" r="8255" b="8255"/>
            <wp:docPr id="680378187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8187" name="Picture 1" descr="Screens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456" cy="350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F342" w14:textId="1489946B" w:rsidR="00A277B7" w:rsidRPr="001F2327" w:rsidRDefault="002D1A5D">
      <w:pPr>
        <w:pStyle w:val="BodyText"/>
        <w:spacing w:before="185" w:line="376" w:lineRule="auto"/>
        <w:ind w:right="1901"/>
        <w:rPr>
          <w:rFonts w:cs="Times New Roman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12512" behindDoc="0" locked="0" layoutInCell="1" allowOverlap="1" wp14:anchorId="492D44DA" wp14:editId="16F89425">
            <wp:simplePos x="0" y="0"/>
            <wp:positionH relativeFrom="column">
              <wp:posOffset>144780</wp:posOffset>
            </wp:positionH>
            <wp:positionV relativeFrom="paragraph">
              <wp:posOffset>677545</wp:posOffset>
            </wp:positionV>
            <wp:extent cx="4037330" cy="3762375"/>
            <wp:effectExtent l="0" t="0" r="1270" b="9525"/>
            <wp:wrapTopAndBottom/>
            <wp:docPr id="1742471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71786" name="Picture 1" descr="A screenshot of a compu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>3: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 xml:space="preserve">Ship Month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Ship Month.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2A03D5FD" w14:textId="38CC669E" w:rsidR="00A277B7" w:rsidRPr="001F2327" w:rsidRDefault="00A277B7">
      <w:pPr>
        <w:pStyle w:val="BodyText"/>
        <w:rPr>
          <w:rFonts w:cs="Times New Roman"/>
          <w:sz w:val="20"/>
        </w:rPr>
      </w:pPr>
    </w:p>
    <w:p w14:paraId="7035086C" w14:textId="77777777" w:rsidR="00A277B7" w:rsidRPr="001F2327" w:rsidRDefault="005A17A1">
      <w:pPr>
        <w:pStyle w:val="BodyText"/>
        <w:spacing w:before="156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4: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Ship </w:t>
      </w:r>
      <w:proofErr w:type="spellStart"/>
      <w:r w:rsidRPr="001F2327">
        <w:rPr>
          <w:rFonts w:cs="Times New Roman"/>
        </w:rPr>
        <w:t>DayOfWeek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 Key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properties.</w:t>
      </w:r>
    </w:p>
    <w:p w14:paraId="3D911C4F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2F7CCF5" w14:textId="388AF220" w:rsidR="00A277B7" w:rsidRPr="001F2327" w:rsidRDefault="00067AF2">
      <w:pPr>
        <w:pStyle w:val="BodyText"/>
        <w:spacing w:before="70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713536" behindDoc="0" locked="0" layoutInCell="1" allowOverlap="1" wp14:anchorId="217FC4BA" wp14:editId="41933A7A">
            <wp:simplePos x="0" y="0"/>
            <wp:positionH relativeFrom="column">
              <wp:posOffset>109220</wp:posOffset>
            </wp:positionH>
            <wp:positionV relativeFrom="paragraph">
              <wp:posOffset>471805</wp:posOffset>
            </wp:positionV>
            <wp:extent cx="4029075" cy="3368675"/>
            <wp:effectExtent l="0" t="0" r="9525" b="3175"/>
            <wp:wrapTopAndBottom/>
            <wp:docPr id="144095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53824" name="Picture 1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</w:rPr>
        <w:t>Các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Key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Ship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sẽ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>,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Month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Year.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777E86B4" w14:textId="6F089D64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4C028DF8" w14:textId="4B2109D8" w:rsidR="00A277B7" w:rsidRPr="001F2327" w:rsidRDefault="00027C69">
      <w:pPr>
        <w:pStyle w:val="BodyText"/>
        <w:spacing w:before="159" w:line="273" w:lineRule="auto"/>
        <w:ind w:right="956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14560" behindDoc="0" locked="0" layoutInCell="1" allowOverlap="1" wp14:anchorId="20D80B6E" wp14:editId="042FC2E5">
            <wp:simplePos x="0" y="0"/>
            <wp:positionH relativeFrom="column">
              <wp:posOffset>151765</wp:posOffset>
            </wp:positionH>
            <wp:positionV relativeFrom="paragraph">
              <wp:posOffset>532130</wp:posOffset>
            </wp:positionV>
            <wp:extent cx="3931920" cy="3671570"/>
            <wp:effectExtent l="0" t="0" r="0" b="5080"/>
            <wp:wrapTopAndBottom/>
            <wp:docPr id="1918397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97072" name="Picture 1" descr="A screenshot of a compu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5: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Ship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 xml:space="preserve">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190D4720" w14:textId="1672BF49" w:rsidR="00A277B7" w:rsidRPr="001F2327" w:rsidRDefault="00A277B7">
      <w:pPr>
        <w:pStyle w:val="BodyText"/>
        <w:spacing w:before="4"/>
        <w:ind w:left="0"/>
        <w:rPr>
          <w:rFonts w:cs="Times New Roman"/>
          <w:sz w:val="8"/>
        </w:rPr>
      </w:pPr>
    </w:p>
    <w:p w14:paraId="2D6E5CE9" w14:textId="77777777" w:rsidR="00A277B7" w:rsidRPr="001F2327" w:rsidRDefault="005A17A1">
      <w:pPr>
        <w:pStyle w:val="BodyText"/>
        <w:spacing w:before="141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6: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sang 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Attribute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Relationships.</w:t>
      </w:r>
    </w:p>
    <w:p w14:paraId="7DEF18A7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5891BFD8" w14:textId="065F8209" w:rsidR="00A277B7" w:rsidRPr="001F2327" w:rsidRDefault="001A2ED3">
      <w:pPr>
        <w:pStyle w:val="BodyText"/>
        <w:ind w:left="227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190C55F5" wp14:editId="094A64CF">
            <wp:extent cx="6763694" cy="704948"/>
            <wp:effectExtent l="0" t="0" r="0" b="0"/>
            <wp:docPr id="13549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0146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A100" w14:textId="24B901F3" w:rsidR="00A277B7" w:rsidRPr="001F2327" w:rsidRDefault="007C7A9D">
      <w:pPr>
        <w:pStyle w:val="BodyText"/>
        <w:spacing w:before="144" w:line="278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15584" behindDoc="0" locked="0" layoutInCell="1" allowOverlap="1" wp14:anchorId="6115C100" wp14:editId="54289B7D">
            <wp:simplePos x="0" y="0"/>
            <wp:positionH relativeFrom="column">
              <wp:posOffset>138137</wp:posOffset>
            </wp:positionH>
            <wp:positionV relativeFrom="paragraph">
              <wp:posOffset>509905</wp:posOffset>
            </wp:positionV>
            <wp:extent cx="5887272" cy="3305636"/>
            <wp:effectExtent l="0" t="0" r="0" b="9525"/>
            <wp:wrapTopAndBottom/>
            <wp:docPr id="1730422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22592" name="Picture 1" descr="A screenshot of a compu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</w:rPr>
        <w:t>7: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7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>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Attribute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Ship Month,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DayOfWeek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Month.</w:t>
      </w:r>
    </w:p>
    <w:p w14:paraId="57226D8B" w14:textId="4FD7CBF9" w:rsidR="00A277B7" w:rsidRPr="001F2327" w:rsidRDefault="00A277B7">
      <w:pPr>
        <w:pStyle w:val="BodyText"/>
        <w:spacing w:before="6"/>
        <w:ind w:left="0"/>
        <w:rPr>
          <w:rFonts w:cs="Times New Roman"/>
          <w:sz w:val="7"/>
        </w:rPr>
      </w:pPr>
    </w:p>
    <w:p w14:paraId="5ED14097" w14:textId="1926C0EF" w:rsidR="00A277B7" w:rsidRPr="001F2327" w:rsidRDefault="00C22BF1">
      <w:pPr>
        <w:pStyle w:val="BodyText"/>
        <w:spacing w:before="181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16608" behindDoc="0" locked="0" layoutInCell="1" allowOverlap="1" wp14:anchorId="109EE462" wp14:editId="4F5E7AC0">
            <wp:simplePos x="0" y="0"/>
            <wp:positionH relativeFrom="column">
              <wp:posOffset>159238</wp:posOffset>
            </wp:positionH>
            <wp:positionV relativeFrom="paragraph">
              <wp:posOffset>539848</wp:posOffset>
            </wp:positionV>
            <wp:extent cx="5148776" cy="2904010"/>
            <wp:effectExtent l="0" t="0" r="0" b="0"/>
            <wp:wrapTopAndBottom/>
            <wp:docPr id="134388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84831" name="Picture 1" descr="A screenshot of a computer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76" cy="290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8: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Ship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Month,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Ship Year,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Month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Year.</w:t>
      </w:r>
    </w:p>
    <w:p w14:paraId="1CA7CB8E" w14:textId="23D0B7C5" w:rsidR="00A277B7" w:rsidRPr="001F2327" w:rsidRDefault="00A277B7">
      <w:pPr>
        <w:pStyle w:val="BodyText"/>
        <w:spacing w:before="3"/>
        <w:ind w:left="0"/>
        <w:rPr>
          <w:rFonts w:cs="Times New Roman"/>
          <w:sz w:val="8"/>
        </w:rPr>
      </w:pPr>
    </w:p>
    <w:p w14:paraId="6C38D33C" w14:textId="77777777" w:rsidR="00A277B7" w:rsidRPr="001F2327" w:rsidRDefault="005A17A1">
      <w:pPr>
        <w:pStyle w:val="BodyText"/>
        <w:spacing w:before="16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9: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deploy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project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kiểm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5"/>
        </w:rPr>
        <w:t>quả</w:t>
      </w:r>
      <w:proofErr w:type="spellEnd"/>
    </w:p>
    <w:p w14:paraId="5B0C9E08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E176EDA" w14:textId="4F810E67" w:rsidR="00A277B7" w:rsidRPr="001F2327" w:rsidRDefault="00C22BF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512622E" wp14:editId="35C2CE75">
            <wp:extent cx="6781800" cy="1084580"/>
            <wp:effectExtent l="0" t="0" r="0" b="1270"/>
            <wp:docPr id="1338370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7048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1C9" w14:textId="0A70DCFD" w:rsidR="00A277B7" w:rsidRPr="001F2327" w:rsidRDefault="00953452">
      <w:pPr>
        <w:pStyle w:val="BodyText"/>
        <w:spacing w:before="174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17632" behindDoc="0" locked="0" layoutInCell="1" allowOverlap="1" wp14:anchorId="18281228" wp14:editId="66DCE74F">
            <wp:simplePos x="0" y="0"/>
            <wp:positionH relativeFrom="column">
              <wp:posOffset>117036</wp:posOffset>
            </wp:positionH>
            <wp:positionV relativeFrom="paragraph">
              <wp:posOffset>326000</wp:posOffset>
            </wp:positionV>
            <wp:extent cx="6781800" cy="3763010"/>
            <wp:effectExtent l="0" t="0" r="0" b="8890"/>
            <wp:wrapTopAndBottom/>
            <wp:docPr id="976486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86511" name="Picture 1" descr="A screenshot of a compu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quả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phân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cấp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Year</w:t>
      </w:r>
      <w:r w:rsidR="005A17A1" w:rsidRPr="001F2327">
        <w:rPr>
          <w:rFonts w:cs="Times New Roman"/>
          <w:spacing w:val="1"/>
        </w:rPr>
        <w:t xml:space="preserve"> </w:t>
      </w:r>
      <w:r w:rsidR="005A17A1" w:rsidRPr="001F2327">
        <w:rPr>
          <w:rFonts w:cs="Times New Roman"/>
        </w:rPr>
        <w:t>-&gt;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Month</w:t>
      </w:r>
      <w:r w:rsidR="005A17A1" w:rsidRPr="001F2327">
        <w:rPr>
          <w:rFonts w:cs="Times New Roman"/>
          <w:spacing w:val="1"/>
        </w:rPr>
        <w:t xml:space="preserve"> </w:t>
      </w:r>
      <w:r w:rsidR="005A17A1" w:rsidRPr="001F2327">
        <w:rPr>
          <w:rFonts w:cs="Times New Roman"/>
        </w:rPr>
        <w:t>-&gt; Day</w:t>
      </w:r>
      <w:r w:rsidR="005A17A1" w:rsidRPr="001F2327">
        <w:rPr>
          <w:rFonts w:cs="Times New Roman"/>
          <w:spacing w:val="-3"/>
        </w:rPr>
        <w:t xml:space="preserve"> </w:t>
      </w:r>
      <w:proofErr w:type="gramStart"/>
      <w:r w:rsidR="005A17A1" w:rsidRPr="001F2327">
        <w:rPr>
          <w:rFonts w:cs="Times New Roman"/>
        </w:rPr>
        <w:t>Of</w:t>
      </w:r>
      <w:proofErr w:type="gram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Week</w:t>
      </w:r>
      <w:r w:rsidR="005A17A1" w:rsidRPr="001F2327">
        <w:rPr>
          <w:rFonts w:cs="Times New Roman"/>
          <w:spacing w:val="2"/>
        </w:rPr>
        <w:t xml:space="preserve"> </w:t>
      </w:r>
      <w:r w:rsidR="005A17A1" w:rsidRPr="001F2327">
        <w:rPr>
          <w:rFonts w:cs="Times New Roman"/>
        </w:rPr>
        <w:t xml:space="preserve">-&gt; </w:t>
      </w:r>
      <w:r w:rsidR="005A17A1" w:rsidRPr="001F2327">
        <w:rPr>
          <w:rFonts w:cs="Times New Roman"/>
          <w:spacing w:val="-2"/>
        </w:rPr>
        <w:t>Date:</w:t>
      </w:r>
    </w:p>
    <w:p w14:paraId="27282587" w14:textId="17A75B93" w:rsidR="00A277B7" w:rsidRPr="001F2327" w:rsidRDefault="00A277B7">
      <w:pPr>
        <w:pStyle w:val="BodyText"/>
        <w:spacing w:before="5"/>
        <w:ind w:left="0"/>
        <w:rPr>
          <w:rFonts w:cs="Times New Roman"/>
          <w:sz w:val="11"/>
        </w:rPr>
      </w:pPr>
    </w:p>
    <w:p w14:paraId="4A3466C9" w14:textId="77777777" w:rsidR="00A277B7" w:rsidRPr="001F2327" w:rsidRDefault="005A17A1">
      <w:pPr>
        <w:pStyle w:val="Heading1"/>
        <w:numPr>
          <w:ilvl w:val="3"/>
          <w:numId w:val="22"/>
        </w:numPr>
        <w:tabs>
          <w:tab w:val="left" w:pos="876"/>
        </w:tabs>
        <w:spacing w:before="134"/>
        <w:ind w:left="876" w:hanging="648"/>
        <w:rPr>
          <w:rFonts w:cs="Times New Roman"/>
        </w:rPr>
      </w:pPr>
      <w:bookmarkStart w:id="40" w:name="_bookmark41"/>
      <w:bookmarkEnd w:id="40"/>
      <w:r w:rsidRPr="001F2327">
        <w:rPr>
          <w:rFonts w:cs="Times New Roman"/>
          <w:spacing w:val="-2"/>
        </w:rPr>
        <w:t>DIM_LOCATION</w:t>
      </w:r>
    </w:p>
    <w:p w14:paraId="57581671" w14:textId="77777777" w:rsidR="00A277B7" w:rsidRPr="001F2327" w:rsidRDefault="005A17A1">
      <w:pPr>
        <w:pStyle w:val="BodyText"/>
        <w:spacing w:before="160" w:line="376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qua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mục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Hierarchies.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tự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bé</w:t>
      </w:r>
      <w:proofErr w:type="spellEnd"/>
      <w:r w:rsidRPr="001F2327">
        <w:rPr>
          <w:rFonts w:cs="Times New Roman"/>
        </w:rPr>
        <w:t xml:space="preserve">.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</w:rPr>
        <w:t>: Market -&gt; Region -&gt; Country -&gt; State -&gt; City.</w:t>
      </w:r>
    </w:p>
    <w:p w14:paraId="6961DCB1" w14:textId="77777777" w:rsidR="00A277B7" w:rsidRPr="001F2327" w:rsidRDefault="00A277B7">
      <w:pPr>
        <w:spacing w:line="376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A5C64DD" w14:textId="0020CFAA" w:rsidR="00A277B7" w:rsidRPr="001F2327" w:rsidRDefault="002A1802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05CB5705" wp14:editId="677025C1">
            <wp:extent cx="6330462" cy="3159896"/>
            <wp:effectExtent l="0" t="0" r="0" b="2540"/>
            <wp:docPr id="648326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2632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4940" cy="31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6812" w14:textId="77777777" w:rsidR="00A277B7" w:rsidRPr="001F2327" w:rsidRDefault="005A17A1">
      <w:pPr>
        <w:pStyle w:val="BodyText"/>
        <w:spacing w:before="16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 xml:space="preserve">2: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>City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properties.</w:t>
      </w:r>
    </w:p>
    <w:p w14:paraId="2623690F" w14:textId="74BBF877" w:rsidR="00A277B7" w:rsidRPr="001F2327" w:rsidRDefault="00D92031">
      <w:pPr>
        <w:pStyle w:val="BodyText"/>
        <w:spacing w:before="45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18656" behindDoc="0" locked="0" layoutInCell="1" allowOverlap="1" wp14:anchorId="5158BABD" wp14:editId="34638A47">
            <wp:simplePos x="0" y="0"/>
            <wp:positionH relativeFrom="column">
              <wp:posOffset>145171</wp:posOffset>
            </wp:positionH>
            <wp:positionV relativeFrom="paragraph">
              <wp:posOffset>229381</wp:posOffset>
            </wp:positionV>
            <wp:extent cx="4515729" cy="3780866"/>
            <wp:effectExtent l="0" t="0" r="0" b="0"/>
            <wp:wrapTopAndBottom/>
            <wp:docPr id="25963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39859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729" cy="378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7A1" w:rsidRPr="001F2327">
        <w:rPr>
          <w:rFonts w:cs="Times New Roman"/>
        </w:rPr>
        <w:t>Các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Key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r w:rsidR="005A17A1" w:rsidRPr="001F2327">
        <w:rPr>
          <w:rFonts w:cs="Times New Roman"/>
        </w:rPr>
        <w:t>City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sẽ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City,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State,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Country,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Region,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Market.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5"/>
        </w:rPr>
        <w:t>OK.</w:t>
      </w:r>
    </w:p>
    <w:p w14:paraId="37823B4B" w14:textId="29386D0B" w:rsidR="00A277B7" w:rsidRPr="001F2327" w:rsidRDefault="00A277B7">
      <w:pPr>
        <w:pStyle w:val="BodyText"/>
        <w:spacing w:before="4"/>
        <w:ind w:left="0"/>
        <w:rPr>
          <w:rFonts w:cs="Times New Roman"/>
          <w:sz w:val="11"/>
        </w:rPr>
      </w:pPr>
    </w:p>
    <w:p w14:paraId="1A2973BB" w14:textId="77777777" w:rsidR="00A277B7" w:rsidRPr="001F2327" w:rsidRDefault="005A17A1">
      <w:pPr>
        <w:pStyle w:val="BodyText"/>
        <w:spacing w:before="202" w:line="273" w:lineRule="auto"/>
        <w:ind w:right="226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Name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City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giống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City.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OK.</w:t>
      </w:r>
    </w:p>
    <w:p w14:paraId="43498B59" w14:textId="77777777" w:rsidR="00A277B7" w:rsidRPr="001F2327" w:rsidRDefault="00A277B7">
      <w:pPr>
        <w:spacing w:line="273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773BAEF" w14:textId="7906B81A" w:rsidR="00A277B7" w:rsidRPr="001F2327" w:rsidRDefault="006364E5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719680" behindDoc="0" locked="0" layoutInCell="1" allowOverlap="1" wp14:anchorId="11D1ADC4" wp14:editId="17FE19D1">
            <wp:simplePos x="0" y="0"/>
            <wp:positionH relativeFrom="column">
              <wp:posOffset>144780</wp:posOffset>
            </wp:positionH>
            <wp:positionV relativeFrom="paragraph">
              <wp:posOffset>-2540</wp:posOffset>
            </wp:positionV>
            <wp:extent cx="4206240" cy="3957320"/>
            <wp:effectExtent l="0" t="0" r="3810" b="5080"/>
            <wp:wrapTopAndBottom/>
            <wp:docPr id="146776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64927" name="Picture 1" descr="A screenshot of a compu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7485A" w14:textId="2BBB52A8" w:rsidR="00A277B7" w:rsidRPr="001F2327" w:rsidRDefault="000745FB">
      <w:pPr>
        <w:pStyle w:val="BodyText"/>
        <w:spacing w:before="209" w:line="278" w:lineRule="auto"/>
        <w:ind w:right="2024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20704" behindDoc="0" locked="0" layoutInCell="1" allowOverlap="1" wp14:anchorId="43E9E2CC" wp14:editId="33C5043C">
            <wp:simplePos x="0" y="0"/>
            <wp:positionH relativeFrom="column">
              <wp:posOffset>123190</wp:posOffset>
            </wp:positionH>
            <wp:positionV relativeFrom="paragraph">
              <wp:posOffset>567055</wp:posOffset>
            </wp:positionV>
            <wp:extent cx="4227195" cy="3507740"/>
            <wp:effectExtent l="0" t="0" r="1905" b="0"/>
            <wp:wrapTopAndBottom/>
            <wp:docPr id="487844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44093" name="Picture 1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</w:rPr>
        <w:t xml:space="preserve"> 4: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State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edit Key Column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</w:rPr>
        <w:t xml:space="preserve"> properties.</w:t>
      </w:r>
      <w:r w:rsidR="005A17A1" w:rsidRPr="001F2327">
        <w:rPr>
          <w:rFonts w:cs="Times New Roman"/>
          <w:spacing w:val="40"/>
        </w:rPr>
        <w:t xml:space="preserve"> </w:t>
      </w:r>
      <w:r w:rsidR="005A17A1" w:rsidRPr="001F2327">
        <w:rPr>
          <w:rFonts w:cs="Times New Roman"/>
        </w:rPr>
        <w:t>Các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Key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State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sẽ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State,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Country,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Region,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Market.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6"/>
        </w:rPr>
        <w:t xml:space="preserve"> </w:t>
      </w:r>
      <w:r w:rsidR="005A17A1" w:rsidRPr="001F2327">
        <w:rPr>
          <w:rFonts w:cs="Times New Roman"/>
        </w:rPr>
        <w:t>OK.</w:t>
      </w:r>
    </w:p>
    <w:p w14:paraId="36FF8355" w14:textId="17B23C2D" w:rsidR="00A277B7" w:rsidRPr="001F2327" w:rsidRDefault="00A277B7">
      <w:pPr>
        <w:pStyle w:val="BodyText"/>
        <w:spacing w:before="5"/>
        <w:ind w:left="0"/>
        <w:rPr>
          <w:rFonts w:cs="Times New Roman"/>
          <w:sz w:val="7"/>
        </w:rPr>
      </w:pPr>
    </w:p>
    <w:p w14:paraId="035E172B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BAB8471" w14:textId="68D587E9" w:rsidR="00A277B7" w:rsidRPr="001F2327" w:rsidRDefault="00A16132">
      <w:pPr>
        <w:pStyle w:val="BodyText"/>
        <w:spacing w:before="70" w:line="273" w:lineRule="auto"/>
        <w:ind w:right="2263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721728" behindDoc="0" locked="0" layoutInCell="1" allowOverlap="1" wp14:anchorId="43615F35" wp14:editId="2D920D2B">
            <wp:simplePos x="0" y="0"/>
            <wp:positionH relativeFrom="column">
              <wp:posOffset>130175</wp:posOffset>
            </wp:positionH>
            <wp:positionV relativeFrom="paragraph">
              <wp:posOffset>492760</wp:posOffset>
            </wp:positionV>
            <wp:extent cx="5549265" cy="5197475"/>
            <wp:effectExtent l="0" t="0" r="0" b="3175"/>
            <wp:wrapTopAndBottom/>
            <wp:docPr id="1768534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34272" name="Picture 1" descr="A screenshot of a compu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5: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State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State.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0E04C942" w14:textId="1BD22B58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68A99329" w14:textId="77777777" w:rsidR="00A277B7" w:rsidRPr="001F2327" w:rsidRDefault="005A17A1">
      <w:pPr>
        <w:pStyle w:val="BodyText"/>
        <w:spacing w:before="192" w:line="273" w:lineRule="auto"/>
        <w:ind w:right="1901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6: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Country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edit</w:t>
      </w:r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Key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properties. Các Key Column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Country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Country, Region, Market.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OK.</w:t>
      </w:r>
    </w:p>
    <w:p w14:paraId="4C7F6FD9" w14:textId="77777777" w:rsidR="00A277B7" w:rsidRPr="001F2327" w:rsidRDefault="00A277B7">
      <w:pPr>
        <w:spacing w:line="273" w:lineRule="auto"/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4FF2BD82" w14:textId="4F357349" w:rsidR="00A277B7" w:rsidRPr="001F2327" w:rsidRDefault="00ED09B3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722752" behindDoc="0" locked="0" layoutInCell="1" allowOverlap="1" wp14:anchorId="50949182" wp14:editId="1BD98B69">
            <wp:simplePos x="0" y="0"/>
            <wp:positionH relativeFrom="column">
              <wp:posOffset>144780</wp:posOffset>
            </wp:positionH>
            <wp:positionV relativeFrom="paragraph">
              <wp:posOffset>-2540</wp:posOffset>
            </wp:positionV>
            <wp:extent cx="4142740" cy="3408045"/>
            <wp:effectExtent l="0" t="0" r="0" b="1905"/>
            <wp:wrapTopAndBottom/>
            <wp:docPr id="963771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1026" name="Picture 1" descr="A screenshot of a compu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D10B9" w14:textId="0A98DBED" w:rsidR="00A277B7" w:rsidRPr="001F2327" w:rsidRDefault="00B63B89">
      <w:pPr>
        <w:pStyle w:val="BodyText"/>
        <w:spacing w:before="209" w:line="273" w:lineRule="auto"/>
        <w:ind w:right="1901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23776" behindDoc="0" locked="0" layoutInCell="1" allowOverlap="1" wp14:anchorId="2730231D" wp14:editId="73B2D073">
            <wp:simplePos x="0" y="0"/>
            <wp:positionH relativeFrom="column">
              <wp:posOffset>186739</wp:posOffset>
            </wp:positionH>
            <wp:positionV relativeFrom="paragraph">
              <wp:posOffset>570425</wp:posOffset>
            </wp:positionV>
            <wp:extent cx="3794760" cy="3516630"/>
            <wp:effectExtent l="0" t="0" r="0" b="7620"/>
            <wp:wrapTopAndBottom/>
            <wp:docPr id="45864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44477" name="Picture 1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7: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Country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Country.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435763A5" w14:textId="6EE60D4B" w:rsidR="00A277B7" w:rsidRPr="001F2327" w:rsidRDefault="00A277B7">
      <w:pPr>
        <w:pStyle w:val="BodyText"/>
        <w:spacing w:before="5"/>
        <w:ind w:left="0"/>
        <w:rPr>
          <w:rFonts w:cs="Times New Roman"/>
          <w:sz w:val="8"/>
        </w:rPr>
      </w:pPr>
    </w:p>
    <w:p w14:paraId="0A969400" w14:textId="77777777" w:rsidR="00A277B7" w:rsidRPr="001F2327" w:rsidRDefault="00A277B7">
      <w:pPr>
        <w:rPr>
          <w:rFonts w:cs="Times New Roman"/>
          <w:sz w:val="8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DB87C6C" w14:textId="2A6AD91E" w:rsidR="00A277B7" w:rsidRPr="001F2327" w:rsidRDefault="00AA23E9">
      <w:pPr>
        <w:pStyle w:val="BodyText"/>
        <w:spacing w:before="70" w:line="273" w:lineRule="auto"/>
        <w:ind w:right="1901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724800" behindDoc="0" locked="0" layoutInCell="1" allowOverlap="1" wp14:anchorId="63BBD125" wp14:editId="0842520B">
            <wp:simplePos x="0" y="0"/>
            <wp:positionH relativeFrom="column">
              <wp:posOffset>116205</wp:posOffset>
            </wp:positionH>
            <wp:positionV relativeFrom="paragraph">
              <wp:posOffset>471805</wp:posOffset>
            </wp:positionV>
            <wp:extent cx="3966210" cy="3340735"/>
            <wp:effectExtent l="0" t="0" r="0" b="0"/>
            <wp:wrapTopAndBottom/>
            <wp:docPr id="694761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551" name="Picture 1" descr="A screenshot of a compu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4B663B" w:rsidRPr="001F2327">
        <w:rPr>
          <w:rFonts w:cs="Times New Roman"/>
          <w:b/>
        </w:rPr>
        <w:t>8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Region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6"/>
        </w:rPr>
        <w:t xml:space="preserve"> </w:t>
      </w:r>
      <w:r w:rsidR="005A17A1" w:rsidRPr="001F2327">
        <w:rPr>
          <w:rFonts w:cs="Times New Roman"/>
        </w:rPr>
        <w:t>Key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Các Key Column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Region </w:t>
      </w:r>
      <w:proofErr w:type="spellStart"/>
      <w:r w:rsidR="005A17A1" w:rsidRPr="001F2327">
        <w:rPr>
          <w:rFonts w:cs="Times New Roman"/>
        </w:rPr>
        <w:t>sẽ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Region, Market.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398A0C75" w14:textId="4DBB6DA9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000CBA73" w14:textId="224A86E2" w:rsidR="00A277B7" w:rsidRPr="001F2327" w:rsidRDefault="00CD1C48">
      <w:pPr>
        <w:pStyle w:val="BodyText"/>
        <w:spacing w:before="159" w:line="278" w:lineRule="auto"/>
        <w:ind w:right="226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25824" behindDoc="0" locked="0" layoutInCell="1" allowOverlap="1" wp14:anchorId="1DF6F676" wp14:editId="02A22D57">
            <wp:simplePos x="0" y="0"/>
            <wp:positionH relativeFrom="column">
              <wp:posOffset>131103</wp:posOffset>
            </wp:positionH>
            <wp:positionV relativeFrom="paragraph">
              <wp:posOffset>548836</wp:posOffset>
            </wp:positionV>
            <wp:extent cx="3639812" cy="3369212"/>
            <wp:effectExtent l="0" t="0" r="0" b="3175"/>
            <wp:wrapTopAndBottom/>
            <wp:docPr id="83996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6897" name="Picture 1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12" cy="336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9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edit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Name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Column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r w:rsidR="005A17A1" w:rsidRPr="001F2327">
        <w:rPr>
          <w:rFonts w:cs="Times New Roman"/>
        </w:rPr>
        <w:t>Region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trong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properties.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giống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với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tại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của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Region.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OK.</w:t>
      </w:r>
    </w:p>
    <w:p w14:paraId="03598E5F" w14:textId="04433B67" w:rsidR="00A277B7" w:rsidRPr="001F2327" w:rsidRDefault="00A277B7">
      <w:pPr>
        <w:pStyle w:val="BodyText"/>
        <w:spacing w:before="5"/>
        <w:ind w:left="0"/>
        <w:rPr>
          <w:rFonts w:cs="Times New Roman"/>
          <w:sz w:val="7"/>
        </w:rPr>
      </w:pPr>
    </w:p>
    <w:p w14:paraId="1DB775A8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229766F" w14:textId="7CB9F777" w:rsidR="00A277B7" w:rsidRPr="001F2327" w:rsidRDefault="00E802E3">
      <w:pPr>
        <w:pStyle w:val="BodyText"/>
        <w:spacing w:before="70"/>
        <w:rPr>
          <w:rFonts w:cs="Times New Roman"/>
        </w:rPr>
      </w:pPr>
      <w:r w:rsidRPr="001F2327">
        <w:rPr>
          <w:rFonts w:cs="Times New Roman"/>
          <w:noProof/>
          <w:sz w:val="11"/>
        </w:rPr>
        <w:lastRenderedPageBreak/>
        <w:drawing>
          <wp:anchor distT="0" distB="0" distL="114300" distR="114300" simplePos="0" relativeHeight="251726848" behindDoc="0" locked="0" layoutInCell="1" allowOverlap="1" wp14:anchorId="3600D76A" wp14:editId="6DBF02BB">
            <wp:simplePos x="0" y="0"/>
            <wp:positionH relativeFrom="column">
              <wp:posOffset>102967</wp:posOffset>
            </wp:positionH>
            <wp:positionV relativeFrom="paragraph">
              <wp:posOffset>261229</wp:posOffset>
            </wp:positionV>
            <wp:extent cx="6781800" cy="936625"/>
            <wp:effectExtent l="0" t="0" r="0" b="0"/>
            <wp:wrapTopAndBottom/>
            <wp:docPr id="658276333" name="Picture 1" descr="A black background with white text and blu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76333" name="Picture 1" descr="A black background with white text and blue rectangles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10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Chuyển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sang tab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  <w:spacing w:val="-2"/>
        </w:rPr>
        <w:t>Relationships.</w:t>
      </w:r>
    </w:p>
    <w:p w14:paraId="2BB13DC4" w14:textId="456CDF29" w:rsidR="00A277B7" w:rsidRPr="001F2327" w:rsidRDefault="00A277B7">
      <w:pPr>
        <w:pStyle w:val="BodyText"/>
        <w:spacing w:before="7"/>
        <w:ind w:left="0"/>
        <w:rPr>
          <w:rFonts w:cs="Times New Roman"/>
          <w:sz w:val="11"/>
        </w:rPr>
      </w:pPr>
    </w:p>
    <w:p w14:paraId="499B5FF2" w14:textId="67A9D1E3" w:rsidR="00A277B7" w:rsidRPr="001F2327" w:rsidRDefault="00347198">
      <w:pPr>
        <w:pStyle w:val="BodyText"/>
        <w:spacing w:before="192" w:line="273" w:lineRule="auto"/>
        <w:ind w:right="347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27872" behindDoc="0" locked="0" layoutInCell="1" allowOverlap="1" wp14:anchorId="0C3DF7E7" wp14:editId="5B2242FE">
            <wp:simplePos x="0" y="0"/>
            <wp:positionH relativeFrom="column">
              <wp:posOffset>144780</wp:posOffset>
            </wp:positionH>
            <wp:positionV relativeFrom="paragraph">
              <wp:posOffset>545465</wp:posOffset>
            </wp:positionV>
            <wp:extent cx="5440680" cy="3024505"/>
            <wp:effectExtent l="0" t="0" r="7620" b="4445"/>
            <wp:wrapTopAndBottom/>
            <wp:docPr id="2104169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69957" name="Picture 1" descr="A screenshot of a computer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11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City,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State,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City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State.</w:t>
      </w:r>
    </w:p>
    <w:p w14:paraId="68BC9549" w14:textId="712305FE" w:rsidR="00A277B7" w:rsidRPr="001F2327" w:rsidRDefault="00A277B7">
      <w:pPr>
        <w:pStyle w:val="BodyText"/>
        <w:spacing w:before="2"/>
        <w:ind w:left="0"/>
        <w:rPr>
          <w:rFonts w:cs="Times New Roman"/>
          <w:sz w:val="8"/>
        </w:rPr>
      </w:pPr>
    </w:p>
    <w:p w14:paraId="25B81193" w14:textId="27E0780C" w:rsidR="00A277B7" w:rsidRPr="001F2327" w:rsidRDefault="00347198">
      <w:pPr>
        <w:pStyle w:val="BodyText"/>
        <w:spacing w:before="180" w:line="276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28896" behindDoc="0" locked="0" layoutInCell="1" allowOverlap="1" wp14:anchorId="07E4B801" wp14:editId="4509B8D5">
            <wp:simplePos x="0" y="0"/>
            <wp:positionH relativeFrom="column">
              <wp:posOffset>130175</wp:posOffset>
            </wp:positionH>
            <wp:positionV relativeFrom="paragraph">
              <wp:posOffset>539750</wp:posOffset>
            </wp:positionV>
            <wp:extent cx="5454650" cy="3130550"/>
            <wp:effectExtent l="0" t="0" r="0" b="0"/>
            <wp:wrapTopAndBottom/>
            <wp:docPr id="434288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8436" name="Picture 1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12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State,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9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Country,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State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Country.</w:t>
      </w:r>
    </w:p>
    <w:p w14:paraId="2186F824" w14:textId="0053BF59" w:rsidR="00A277B7" w:rsidRPr="001F2327" w:rsidRDefault="00A277B7">
      <w:pPr>
        <w:pStyle w:val="BodyText"/>
        <w:spacing w:before="9"/>
        <w:ind w:left="0"/>
        <w:rPr>
          <w:rFonts w:cs="Times New Roman"/>
          <w:sz w:val="7"/>
        </w:rPr>
      </w:pPr>
    </w:p>
    <w:p w14:paraId="51EA3858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1807BCF" w14:textId="632622B3" w:rsidR="00A277B7" w:rsidRPr="001F2327" w:rsidRDefault="0085307E">
      <w:pPr>
        <w:pStyle w:val="BodyText"/>
        <w:spacing w:before="70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lastRenderedPageBreak/>
        <w:drawing>
          <wp:anchor distT="0" distB="0" distL="114300" distR="114300" simplePos="0" relativeHeight="251729920" behindDoc="0" locked="0" layoutInCell="1" allowOverlap="1" wp14:anchorId="0877119D" wp14:editId="61191616">
            <wp:simplePos x="0" y="0"/>
            <wp:positionH relativeFrom="column">
              <wp:posOffset>137160</wp:posOffset>
            </wp:positionH>
            <wp:positionV relativeFrom="paragraph">
              <wp:posOffset>457835</wp:posOffset>
            </wp:positionV>
            <wp:extent cx="4955540" cy="2799080"/>
            <wp:effectExtent l="0" t="0" r="0" b="1270"/>
            <wp:wrapTopAndBottom/>
            <wp:docPr id="1893555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55684" name="Picture 1" descr="A screenshot of a compu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13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Country,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Region,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Country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Region.</w:t>
      </w:r>
    </w:p>
    <w:p w14:paraId="591A86FE" w14:textId="368338C8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69B9B376" w14:textId="3070B627" w:rsidR="00A277B7" w:rsidRPr="001F2327" w:rsidRDefault="00377E6B">
      <w:pPr>
        <w:pStyle w:val="BodyText"/>
        <w:spacing w:before="147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30944" behindDoc="0" locked="0" layoutInCell="1" allowOverlap="1" wp14:anchorId="13865C23" wp14:editId="32CBEFAA">
            <wp:simplePos x="0" y="0"/>
            <wp:positionH relativeFrom="column">
              <wp:posOffset>109220</wp:posOffset>
            </wp:positionH>
            <wp:positionV relativeFrom="paragraph">
              <wp:posOffset>533400</wp:posOffset>
            </wp:positionV>
            <wp:extent cx="5099050" cy="2942590"/>
            <wp:effectExtent l="0" t="0" r="6350" b="0"/>
            <wp:wrapTopAndBottom/>
            <wp:docPr id="94067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4842" name="Picture 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</w:rPr>
        <w:t>14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Chuột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phải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Region,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New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Relationship.</w:t>
      </w:r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Thay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đổi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>Related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Attribute</w:t>
      </w:r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thành</w:t>
      </w:r>
      <w:proofErr w:type="spellEnd"/>
      <w:r w:rsidR="005A17A1" w:rsidRPr="001F2327">
        <w:rPr>
          <w:rFonts w:cs="Times New Roman"/>
        </w:rPr>
        <w:t xml:space="preserve"> Market, </w:t>
      </w:r>
      <w:proofErr w:type="spellStart"/>
      <w:r w:rsidR="005A17A1" w:rsidRPr="001F2327">
        <w:rPr>
          <w:rFonts w:cs="Times New Roman"/>
        </w:rPr>
        <w:t>vì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lớn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hơn</w:t>
      </w:r>
      <w:proofErr w:type="spellEnd"/>
      <w:r w:rsidR="005A17A1" w:rsidRPr="001F2327">
        <w:rPr>
          <w:rFonts w:cs="Times New Roman"/>
        </w:rPr>
        <w:t xml:space="preserve"> Region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Market.</w:t>
      </w:r>
    </w:p>
    <w:p w14:paraId="14269302" w14:textId="104133E6" w:rsidR="00A277B7" w:rsidRPr="001F2327" w:rsidRDefault="00A277B7">
      <w:pPr>
        <w:pStyle w:val="BodyText"/>
        <w:spacing w:before="4"/>
        <w:ind w:left="0"/>
        <w:rPr>
          <w:rFonts w:cs="Times New Roman"/>
          <w:sz w:val="8"/>
        </w:rPr>
      </w:pPr>
    </w:p>
    <w:p w14:paraId="26E25EBD" w14:textId="6AEC7500" w:rsidR="00A277B7" w:rsidRPr="001F2327" w:rsidRDefault="00F35B91">
      <w:pPr>
        <w:pStyle w:val="BodyText"/>
        <w:spacing w:before="153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31968" behindDoc="0" locked="0" layoutInCell="1" allowOverlap="1" wp14:anchorId="4D15DF5A" wp14:editId="22714611">
            <wp:simplePos x="0" y="0"/>
            <wp:positionH relativeFrom="column">
              <wp:posOffset>109220</wp:posOffset>
            </wp:positionH>
            <wp:positionV relativeFrom="paragraph">
              <wp:posOffset>307975</wp:posOffset>
            </wp:positionV>
            <wp:extent cx="5999480" cy="975360"/>
            <wp:effectExtent l="0" t="0" r="1270" b="0"/>
            <wp:wrapTopAndBottom/>
            <wp:docPr id="958844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4753" name="Picture 1" descr="A screenshot of a computer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4B663B" w:rsidRPr="001F2327">
        <w:rPr>
          <w:rFonts w:cs="Times New Roman"/>
          <w:b/>
          <w:spacing w:val="-5"/>
        </w:rPr>
        <w:t>1</w:t>
      </w:r>
      <w:r w:rsidR="004B663B" w:rsidRPr="001F2327">
        <w:rPr>
          <w:rFonts w:cs="Times New Roman"/>
          <w:b/>
        </w:rPr>
        <w:t>5</w:t>
      </w:r>
      <w:r w:rsidR="005A17A1" w:rsidRPr="001F2327">
        <w:rPr>
          <w:rFonts w:cs="Times New Roman"/>
          <w:b/>
        </w:rPr>
        <w:t>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Thực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hiện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deploy</w:t>
      </w:r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project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lại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kiểm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tra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  <w:spacing w:val="-5"/>
        </w:rPr>
        <w:t>quả</w:t>
      </w:r>
      <w:proofErr w:type="spellEnd"/>
    </w:p>
    <w:p w14:paraId="5559362D" w14:textId="1DEB6773" w:rsidR="00A277B7" w:rsidRPr="001F2327" w:rsidRDefault="00A277B7">
      <w:pPr>
        <w:pStyle w:val="BodyText"/>
        <w:spacing w:before="6"/>
        <w:ind w:left="0"/>
        <w:rPr>
          <w:rFonts w:cs="Times New Roman"/>
          <w:sz w:val="11"/>
        </w:rPr>
      </w:pPr>
    </w:p>
    <w:p w14:paraId="5A803B0E" w14:textId="77777777" w:rsidR="00A277B7" w:rsidRPr="001F2327" w:rsidRDefault="005A17A1">
      <w:pPr>
        <w:pStyle w:val="BodyText"/>
        <w:spacing w:before="171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cấp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Market -&gt;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Region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-&gt; Country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-&gt; State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-&gt; </w:t>
      </w:r>
      <w:r w:rsidRPr="001F2327">
        <w:rPr>
          <w:rFonts w:cs="Times New Roman"/>
          <w:spacing w:val="-2"/>
        </w:rPr>
        <w:t>City:</w:t>
      </w:r>
    </w:p>
    <w:p w14:paraId="046678B5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A316B74" w14:textId="5BFB46E6" w:rsidR="00A277B7" w:rsidRPr="001F2327" w:rsidRDefault="001F38FF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732992" behindDoc="0" locked="0" layoutInCell="1" allowOverlap="1" wp14:anchorId="51DBD1FA" wp14:editId="60E3D4CA">
            <wp:simplePos x="0" y="0"/>
            <wp:positionH relativeFrom="column">
              <wp:posOffset>144780</wp:posOffset>
            </wp:positionH>
            <wp:positionV relativeFrom="paragraph">
              <wp:posOffset>-1954</wp:posOffset>
            </wp:positionV>
            <wp:extent cx="5465298" cy="4433646"/>
            <wp:effectExtent l="0" t="0" r="2540" b="5080"/>
            <wp:wrapTopAndBottom/>
            <wp:docPr id="112989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92808" name="Picture 1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298" cy="4433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427B9" w14:textId="77777777" w:rsidR="00A277B7" w:rsidRPr="001F2327" w:rsidRDefault="005A17A1">
      <w:pPr>
        <w:pStyle w:val="Heading1"/>
        <w:numPr>
          <w:ilvl w:val="1"/>
          <w:numId w:val="22"/>
        </w:numPr>
        <w:tabs>
          <w:tab w:val="left" w:pos="480"/>
        </w:tabs>
        <w:spacing w:before="150"/>
        <w:ind w:left="480" w:hanging="252"/>
        <w:rPr>
          <w:rFonts w:cs="Times New Roman"/>
        </w:rPr>
      </w:pPr>
      <w:bookmarkStart w:id="41" w:name="_bookmark42"/>
      <w:bookmarkEnd w:id="41"/>
      <w:r w:rsidRPr="001F2327">
        <w:rPr>
          <w:rFonts w:cs="Times New Roman"/>
        </w:rPr>
        <w:t>THỰC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HIỆN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10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CÂU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TRUY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5"/>
        </w:rPr>
        <w:t>VẤN</w:t>
      </w:r>
    </w:p>
    <w:p w14:paraId="25A48ADF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65"/>
        <w:ind w:left="676" w:hanging="448"/>
        <w:rPr>
          <w:rFonts w:cs="Times New Roman"/>
        </w:rPr>
      </w:pPr>
      <w:bookmarkStart w:id="42" w:name="_bookmark43"/>
      <w:bookmarkEnd w:id="42"/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công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cụ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SSAS </w:t>
      </w:r>
      <w:r w:rsidRPr="001F2327">
        <w:rPr>
          <w:rFonts w:cs="Times New Roman"/>
          <w:spacing w:val="-2"/>
        </w:rPr>
        <w:t>(manual)</w:t>
      </w:r>
    </w:p>
    <w:p w14:paraId="34705C5D" w14:textId="5BACE791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ind w:left="876" w:hanging="648"/>
        <w:rPr>
          <w:rFonts w:cs="Times New Roman"/>
        </w:rPr>
      </w:pPr>
      <w:bookmarkStart w:id="43" w:name="_bookmark44"/>
      <w:bookmarkEnd w:id="43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nước</w:t>
      </w:r>
      <w:proofErr w:type="spellEnd"/>
      <w:r w:rsidRPr="001F2327">
        <w:rPr>
          <w:rFonts w:cs="Times New Roman"/>
          <w:spacing w:val="-5"/>
        </w:rPr>
        <w:t xml:space="preserve"> </w:t>
      </w:r>
      <w:r w:rsidR="00B01F4C" w:rsidRPr="001F2327">
        <w:rPr>
          <w:rFonts w:cs="Times New Roman"/>
        </w:rPr>
        <w:t>Đức</w:t>
      </w:r>
      <w:r w:rsidRPr="001F2327">
        <w:rPr>
          <w:rFonts w:cs="Times New Roman"/>
          <w:spacing w:val="-2"/>
        </w:rPr>
        <w:t xml:space="preserve"> (</w:t>
      </w:r>
      <w:r w:rsidR="00B01F4C" w:rsidRPr="001F2327">
        <w:rPr>
          <w:rFonts w:cs="Times New Roman"/>
          <w:spacing w:val="-2"/>
        </w:rPr>
        <w:t>Germany</w:t>
      </w:r>
      <w:r w:rsidRPr="001F2327">
        <w:rPr>
          <w:rFonts w:cs="Times New Roman"/>
          <w:spacing w:val="-2"/>
        </w:rPr>
        <w:t>)</w:t>
      </w:r>
    </w:p>
    <w:p w14:paraId="55941CF9" w14:textId="40AE5738" w:rsidR="00A277B7" w:rsidRPr="001F2327" w:rsidRDefault="008A014A">
      <w:pPr>
        <w:pStyle w:val="BodyText"/>
        <w:spacing w:before="165" w:line="273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8"/>
        </w:rPr>
        <w:drawing>
          <wp:anchor distT="0" distB="0" distL="114300" distR="114300" simplePos="0" relativeHeight="251734016" behindDoc="0" locked="0" layoutInCell="1" allowOverlap="1" wp14:anchorId="4E0DF765" wp14:editId="0ADB4AD2">
            <wp:simplePos x="0" y="0"/>
            <wp:positionH relativeFrom="column">
              <wp:posOffset>158750</wp:posOffset>
            </wp:positionH>
            <wp:positionV relativeFrom="paragraph">
              <wp:posOffset>516890</wp:posOffset>
            </wp:positionV>
            <wp:extent cx="4572000" cy="786130"/>
            <wp:effectExtent l="0" t="0" r="0" b="0"/>
            <wp:wrapTopAndBottom/>
            <wp:docPr id="1202285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85368" name="Picture 1" descr="A screenshot of a compu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Thêm</w:t>
      </w:r>
      <w:proofErr w:type="spellEnd"/>
      <w:r w:rsidR="005A17A1" w:rsidRPr="001F2327">
        <w:rPr>
          <w:rFonts w:cs="Times New Roman"/>
        </w:rPr>
        <w:t xml:space="preserve"> Dimension</w:t>
      </w:r>
      <w:r w:rsidR="005A17A1" w:rsidRPr="001F2327">
        <w:rPr>
          <w:rFonts w:cs="Times New Roman"/>
          <w:spacing w:val="-6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DIM_LOCATION,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Hierarchy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thuộc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</w:rPr>
        <w:t xml:space="preserve"> Country,</w:t>
      </w:r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 xml:space="preserve">Filter Expression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France.</w:t>
      </w:r>
    </w:p>
    <w:p w14:paraId="2E285759" w14:textId="2C868BCF" w:rsidR="00A277B7" w:rsidRPr="001F2327" w:rsidRDefault="00A277B7">
      <w:pPr>
        <w:pStyle w:val="BodyText"/>
        <w:ind w:left="0"/>
        <w:rPr>
          <w:rFonts w:cs="Times New Roman"/>
          <w:sz w:val="8"/>
        </w:rPr>
      </w:pPr>
    </w:p>
    <w:p w14:paraId="5CABB178" w14:textId="77777777" w:rsidR="00A277B7" w:rsidRPr="001F2327" w:rsidRDefault="005A17A1">
      <w:pPr>
        <w:pStyle w:val="BodyText"/>
        <w:spacing w:before="169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cột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Ship Year,</w:t>
      </w:r>
      <w:r w:rsidRPr="001F2327">
        <w:rPr>
          <w:rFonts w:cs="Times New Roman"/>
          <w:spacing w:val="-2"/>
        </w:rPr>
        <w:t xml:space="preserve"> Profit.</w:t>
      </w:r>
    </w:p>
    <w:p w14:paraId="41C43504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Country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2"/>
          <w:sz w:val="24"/>
        </w:rPr>
        <w:t>nước</w:t>
      </w:r>
      <w:proofErr w:type="spellEnd"/>
      <w:r w:rsidRPr="001F2327">
        <w:rPr>
          <w:rFonts w:cs="Times New Roman"/>
          <w:spacing w:val="-2"/>
          <w:sz w:val="24"/>
        </w:rPr>
        <w:t>.</w:t>
      </w:r>
    </w:p>
    <w:p w14:paraId="1F32ADED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r w:rsidRPr="001F2327">
        <w:rPr>
          <w:rFonts w:cs="Times New Roman"/>
          <w:sz w:val="24"/>
        </w:rPr>
        <w:t xml:space="preserve">Ship Year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năm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76471DE8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Profit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lợi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nhuận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năm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tương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ứng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2153520E" w14:textId="0D60D7CE" w:rsidR="00A277B7" w:rsidRPr="001F2327" w:rsidRDefault="00940A7F">
      <w:pPr>
        <w:pStyle w:val="BodyText"/>
        <w:spacing w:before="2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35040" behindDoc="0" locked="0" layoutInCell="1" allowOverlap="1" wp14:anchorId="5743AE82" wp14:editId="0A37428E">
            <wp:simplePos x="0" y="0"/>
            <wp:positionH relativeFrom="column">
              <wp:posOffset>194407</wp:posOffset>
            </wp:positionH>
            <wp:positionV relativeFrom="paragraph">
              <wp:posOffset>91586</wp:posOffset>
            </wp:positionV>
            <wp:extent cx="2953162" cy="847843"/>
            <wp:effectExtent l="0" t="0" r="0" b="9525"/>
            <wp:wrapTopAndBottom/>
            <wp:docPr id="373407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7276" name="Picture 1" descr="A screenshot of a compu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FB7D5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2BC2A91" w14:textId="631484AC" w:rsidR="00A277B7" w:rsidRPr="001F2327" w:rsidRDefault="00267B94">
      <w:pPr>
        <w:pStyle w:val="BodyText"/>
        <w:spacing w:before="70"/>
        <w:rPr>
          <w:rFonts w:cs="Times New Roman"/>
        </w:rPr>
      </w:pPr>
      <w:r w:rsidRPr="001F2327">
        <w:rPr>
          <w:rFonts w:cs="Times New Roman"/>
          <w:noProof/>
          <w:sz w:val="11"/>
        </w:rPr>
        <w:lastRenderedPageBreak/>
        <w:drawing>
          <wp:anchor distT="0" distB="0" distL="114300" distR="114300" simplePos="0" relativeHeight="251736064" behindDoc="0" locked="0" layoutInCell="1" allowOverlap="1" wp14:anchorId="69753D3E" wp14:editId="08F65E2D">
            <wp:simplePos x="0" y="0"/>
            <wp:positionH relativeFrom="column">
              <wp:posOffset>130175</wp:posOffset>
            </wp:positionH>
            <wp:positionV relativeFrom="paragraph">
              <wp:posOffset>240030</wp:posOffset>
            </wp:positionV>
            <wp:extent cx="2841625" cy="1336675"/>
            <wp:effectExtent l="0" t="0" r="0" b="0"/>
            <wp:wrapTopAndBottom/>
            <wp:docPr id="474834448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4448" name="Picture 1" descr="A screenshot of a data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3"/>
        </w:rPr>
        <w:t xml:space="preserve"> </w:t>
      </w:r>
      <w:r w:rsidR="005A17A1" w:rsidRPr="001F2327">
        <w:rPr>
          <w:rFonts w:cs="Times New Roman"/>
          <w:b/>
        </w:rPr>
        <w:t xml:space="preserve">3: </w:t>
      </w:r>
      <w:proofErr w:type="spellStart"/>
      <w:r w:rsidR="005A17A1" w:rsidRPr="001F2327">
        <w:rPr>
          <w:rFonts w:cs="Times New Roman"/>
        </w:rPr>
        <w:t>Chọn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Excute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Query.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quả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truy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  <w:spacing w:val="-4"/>
        </w:rPr>
        <w:t>vấn</w:t>
      </w:r>
      <w:proofErr w:type="spellEnd"/>
      <w:r w:rsidR="005A17A1" w:rsidRPr="001F2327">
        <w:rPr>
          <w:rFonts w:cs="Times New Roman"/>
          <w:spacing w:val="-4"/>
        </w:rPr>
        <w:t>:</w:t>
      </w:r>
    </w:p>
    <w:p w14:paraId="07B9BB65" w14:textId="228F008A" w:rsidR="00A277B7" w:rsidRPr="001F2327" w:rsidRDefault="00A277B7">
      <w:pPr>
        <w:pStyle w:val="BodyText"/>
        <w:spacing w:before="7"/>
        <w:ind w:left="0"/>
        <w:rPr>
          <w:rFonts w:cs="Times New Roman"/>
          <w:sz w:val="11"/>
        </w:rPr>
      </w:pPr>
    </w:p>
    <w:p w14:paraId="7B56C671" w14:textId="166A4A8E" w:rsidR="00A277B7" w:rsidRPr="001F2327" w:rsidRDefault="005A17A1">
      <w:pPr>
        <w:pStyle w:val="ListParagraph"/>
        <w:numPr>
          <w:ilvl w:val="3"/>
          <w:numId w:val="22"/>
        </w:numPr>
        <w:tabs>
          <w:tab w:val="left" w:pos="876"/>
        </w:tabs>
        <w:spacing w:before="164" w:line="381" w:lineRule="auto"/>
        <w:ind w:left="228" w:right="2954" w:firstLine="0"/>
        <w:rPr>
          <w:rFonts w:cs="Times New Roman"/>
          <w:sz w:val="24"/>
        </w:rPr>
      </w:pPr>
      <w:bookmarkStart w:id="44" w:name="_bookmark45"/>
      <w:bookmarkEnd w:id="44"/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tổng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theo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pacing w:val="-8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khách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mang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năm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="00267B94" w:rsidRPr="001F2327">
        <w:rPr>
          <w:rFonts w:cs="Times New Roman"/>
          <w:b/>
          <w:sz w:val="24"/>
        </w:rPr>
        <w:t>2018</w:t>
      </w:r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z w:val="24"/>
        </w:rPr>
        <w:t xml:space="preserve"> 1: </w:t>
      </w:r>
      <w:proofErr w:type="spellStart"/>
      <w:r w:rsidRPr="001F2327">
        <w:rPr>
          <w:rFonts w:cs="Times New Roman"/>
          <w:sz w:val="24"/>
        </w:rPr>
        <w:t>Tại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cửa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sổ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vấn</w:t>
      </w:r>
      <w:proofErr w:type="spellEnd"/>
      <w:r w:rsidRPr="001F2327">
        <w:rPr>
          <w:rFonts w:cs="Times New Roman"/>
          <w:sz w:val="24"/>
        </w:rPr>
        <w:t xml:space="preserve">,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cột</w:t>
      </w:r>
      <w:proofErr w:type="spellEnd"/>
      <w:r w:rsidRPr="001F2327">
        <w:rPr>
          <w:rFonts w:cs="Times New Roman"/>
          <w:sz w:val="24"/>
        </w:rPr>
        <w:t>:</w:t>
      </w:r>
    </w:p>
    <w:p w14:paraId="4B07C91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0" w:line="275" w:lineRule="exact"/>
        <w:rPr>
          <w:rFonts w:cs="Times New Roman"/>
          <w:sz w:val="24"/>
        </w:rPr>
      </w:pPr>
      <w:r w:rsidRPr="001F2327">
        <w:rPr>
          <w:rFonts w:cs="Times New Roman"/>
          <w:sz w:val="24"/>
        </w:rPr>
        <w:t>Segment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khách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hàng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04BA3F37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6"/>
        <w:rPr>
          <w:rFonts w:cs="Times New Roman"/>
          <w:sz w:val="24"/>
        </w:rPr>
      </w:pPr>
      <w:r w:rsidRPr="001F2327">
        <w:rPr>
          <w:rFonts w:cs="Times New Roman"/>
          <w:sz w:val="24"/>
        </w:rPr>
        <w:t xml:space="preserve">Ship Year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năm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7817DBDF" w14:textId="53D9563B" w:rsidR="00A277B7" w:rsidRPr="001F2327" w:rsidRDefault="009145CB">
      <w:pPr>
        <w:pStyle w:val="ListParagraph"/>
        <w:numPr>
          <w:ilvl w:val="4"/>
          <w:numId w:val="22"/>
        </w:numPr>
        <w:tabs>
          <w:tab w:val="left" w:pos="948"/>
        </w:tabs>
        <w:spacing w:before="40" w:line="376" w:lineRule="auto"/>
        <w:ind w:left="228" w:right="4715" w:firstLine="360"/>
        <w:rPr>
          <w:rFonts w:cs="Times New Roman"/>
          <w:sz w:val="24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37088" behindDoc="0" locked="0" layoutInCell="1" allowOverlap="1" wp14:anchorId="11E967C6" wp14:editId="72E134E1">
            <wp:simplePos x="0" y="0"/>
            <wp:positionH relativeFrom="column">
              <wp:posOffset>144780</wp:posOffset>
            </wp:positionH>
            <wp:positionV relativeFrom="paragraph">
              <wp:posOffset>716280</wp:posOffset>
            </wp:positionV>
            <wp:extent cx="3298825" cy="981075"/>
            <wp:effectExtent l="0" t="0" r="0" b="9525"/>
            <wp:wrapTopAndBottom/>
            <wp:docPr id="854945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5297" name="Picture 1" descr="A screenshot of a compu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  <w:sz w:val="24"/>
        </w:rPr>
        <w:t>Profit</w:t>
      </w:r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để</w:t>
      </w:r>
      <w:proofErr w:type="spellEnd"/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xem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tổng</w:t>
      </w:r>
      <w:proofErr w:type="spellEnd"/>
      <w:r w:rsidR="005A17A1" w:rsidRPr="001F2327">
        <w:rPr>
          <w:rFonts w:cs="Times New Roman"/>
          <w:spacing w:val="-8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lợi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nhuận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của</w:t>
      </w:r>
      <w:proofErr w:type="spellEnd"/>
      <w:r w:rsidR="005A17A1" w:rsidRPr="001F2327">
        <w:rPr>
          <w:rFonts w:cs="Times New Roman"/>
          <w:spacing w:val="-7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năm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tương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ứng</w:t>
      </w:r>
      <w:proofErr w:type="spellEnd"/>
      <w:r w:rsidR="005A17A1" w:rsidRPr="001F2327">
        <w:rPr>
          <w:rFonts w:cs="Times New Roman"/>
          <w:sz w:val="24"/>
        </w:rPr>
        <w:t xml:space="preserve">. </w:t>
      </w:r>
      <w:proofErr w:type="spellStart"/>
      <w:r w:rsidR="005A17A1" w:rsidRPr="001F2327">
        <w:rPr>
          <w:rFonts w:cs="Times New Roman"/>
          <w:sz w:val="24"/>
        </w:rPr>
        <w:t>Chọn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Excute</w:t>
      </w:r>
      <w:proofErr w:type="spellEnd"/>
      <w:r w:rsidR="005A17A1" w:rsidRPr="001F2327">
        <w:rPr>
          <w:rFonts w:cs="Times New Roman"/>
          <w:sz w:val="24"/>
        </w:rPr>
        <w:t xml:space="preserve"> Query. </w:t>
      </w:r>
      <w:proofErr w:type="spellStart"/>
      <w:r w:rsidR="005A17A1" w:rsidRPr="001F2327">
        <w:rPr>
          <w:rFonts w:cs="Times New Roman"/>
          <w:sz w:val="24"/>
        </w:rPr>
        <w:t>Kết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quả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truy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vấn</w:t>
      </w:r>
      <w:proofErr w:type="spellEnd"/>
      <w:r w:rsidR="005A17A1" w:rsidRPr="001F2327">
        <w:rPr>
          <w:rFonts w:cs="Times New Roman"/>
          <w:sz w:val="24"/>
        </w:rPr>
        <w:t>:</w:t>
      </w:r>
    </w:p>
    <w:p w14:paraId="465AF15F" w14:textId="460BF596" w:rsidR="00A277B7" w:rsidRPr="001F2327" w:rsidRDefault="00A277B7">
      <w:pPr>
        <w:pStyle w:val="BodyText"/>
        <w:rPr>
          <w:rFonts w:cs="Times New Roman"/>
          <w:sz w:val="20"/>
        </w:rPr>
      </w:pPr>
    </w:p>
    <w:p w14:paraId="29EAB0FD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6"/>
        <w:ind w:left="876" w:hanging="648"/>
        <w:rPr>
          <w:rFonts w:cs="Times New Roman"/>
        </w:rPr>
      </w:pPr>
      <w:bookmarkStart w:id="45" w:name="_bookmark46"/>
      <w:bookmarkEnd w:id="45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5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2B94ADD5" w14:textId="60A740FA" w:rsidR="00A277B7" w:rsidRPr="001F2327" w:rsidRDefault="00BB0F37">
      <w:pPr>
        <w:pStyle w:val="BodyText"/>
        <w:spacing w:before="161" w:line="278" w:lineRule="auto"/>
        <w:ind w:right="223"/>
        <w:rPr>
          <w:rFonts w:cs="Times New Roman"/>
        </w:rPr>
      </w:pPr>
      <w:r w:rsidRPr="001F2327">
        <w:rPr>
          <w:rFonts w:cs="Times New Roman"/>
          <w:noProof/>
          <w:sz w:val="7"/>
        </w:rPr>
        <w:drawing>
          <wp:anchor distT="0" distB="0" distL="114300" distR="114300" simplePos="0" relativeHeight="251738112" behindDoc="0" locked="0" layoutInCell="1" allowOverlap="1" wp14:anchorId="79B4ADBF" wp14:editId="55EE4D8A">
            <wp:simplePos x="0" y="0"/>
            <wp:positionH relativeFrom="column">
              <wp:posOffset>137160</wp:posOffset>
            </wp:positionH>
            <wp:positionV relativeFrom="paragraph">
              <wp:posOffset>531495</wp:posOffset>
            </wp:positionV>
            <wp:extent cx="5358765" cy="1758315"/>
            <wp:effectExtent l="0" t="0" r="0" b="0"/>
            <wp:wrapTopAndBottom/>
            <wp:docPr id="120695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52609" name="Picture 1" descr="A screenshot of a computer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4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Tạo</w:t>
      </w:r>
      <w:proofErr w:type="spellEnd"/>
      <w:r w:rsidR="005A17A1" w:rsidRPr="001F2327">
        <w:rPr>
          <w:rFonts w:cs="Times New Roman"/>
        </w:rPr>
        <w:t xml:space="preserve"> Named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Set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tìm</w:t>
      </w:r>
      <w:proofErr w:type="spellEnd"/>
      <w:r w:rsidR="005A17A1" w:rsidRPr="001F2327">
        <w:rPr>
          <w:rFonts w:cs="Times New Roman"/>
        </w:rPr>
        <w:t xml:space="preserve"> TOP</w:t>
      </w:r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</w:rPr>
        <w:t xml:space="preserve">5 </w:t>
      </w:r>
      <w:proofErr w:type="spellStart"/>
      <w:r w:rsidR="005A17A1" w:rsidRPr="001F2327">
        <w:rPr>
          <w:rFonts w:cs="Times New Roman"/>
        </w:rPr>
        <w:t>sản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phẩm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mang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lại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tổng</w:t>
      </w:r>
      <w:proofErr w:type="spellEnd"/>
      <w:r w:rsidR="005A17A1" w:rsidRPr="001F2327">
        <w:rPr>
          <w:rFonts w:cs="Times New Roman"/>
          <w:spacing w:val="-5"/>
        </w:rPr>
        <w:t xml:space="preserve"> </w:t>
      </w:r>
      <w:proofErr w:type="spellStart"/>
      <w:r w:rsidR="005A17A1" w:rsidRPr="001F2327">
        <w:rPr>
          <w:rFonts w:cs="Times New Roman"/>
        </w:rPr>
        <w:t>lợi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nhuận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r w:rsidR="005A17A1" w:rsidRPr="001F2327">
        <w:rPr>
          <w:rFonts w:cs="Times New Roman"/>
        </w:rPr>
        <w:t>(Profit)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cao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nhất</w:t>
      </w:r>
      <w:proofErr w:type="spellEnd"/>
      <w:r w:rsidR="005A17A1" w:rsidRPr="001F2327">
        <w:rPr>
          <w:rFonts w:cs="Times New Roman"/>
        </w:rPr>
        <w:t>,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đặt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</w:rPr>
        <w:t xml:space="preserve"> </w:t>
      </w:r>
      <w:r w:rsidR="005A17A1" w:rsidRPr="001F2327">
        <w:rPr>
          <w:rFonts w:cs="Times New Roman"/>
          <w:spacing w:val="-2"/>
        </w:rPr>
        <w:t>Cau3_Top5SanPham.</w:t>
      </w:r>
    </w:p>
    <w:p w14:paraId="01DD88A5" w14:textId="785E9C83" w:rsidR="00A277B7" w:rsidRPr="001F2327" w:rsidRDefault="00A277B7">
      <w:pPr>
        <w:pStyle w:val="BodyText"/>
        <w:spacing w:before="4"/>
        <w:ind w:left="0"/>
        <w:rPr>
          <w:rFonts w:cs="Times New Roman"/>
          <w:sz w:val="7"/>
        </w:rPr>
      </w:pPr>
    </w:p>
    <w:p w14:paraId="2ACFC143" w14:textId="77777777" w:rsidR="00A277B7" w:rsidRPr="001F2327" w:rsidRDefault="005A17A1">
      <w:pPr>
        <w:spacing w:before="176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2: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1</w:t>
      </w:r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filter:</w:t>
      </w:r>
    </w:p>
    <w:p w14:paraId="7F35FE5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DIM_PRODUCT:</w:t>
      </w:r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lọc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từ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named</w:t>
      </w:r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Cau3_Top5SanPham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pacing w:val="-5"/>
          <w:sz w:val="24"/>
        </w:rPr>
        <w:t>t.</w:t>
      </w:r>
    </w:p>
    <w:p w14:paraId="556AEF4D" w14:textId="77777777" w:rsidR="00A277B7" w:rsidRPr="001F2327" w:rsidRDefault="005A17A1">
      <w:pPr>
        <w:pStyle w:val="BodyText"/>
        <w:spacing w:before="1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70176" behindDoc="1" locked="0" layoutInCell="1" allowOverlap="1" wp14:anchorId="7CA81A2C" wp14:editId="28C8BD74">
            <wp:simplePos x="0" y="0"/>
            <wp:positionH relativeFrom="page">
              <wp:posOffset>640080</wp:posOffset>
            </wp:positionH>
            <wp:positionV relativeFrom="paragraph">
              <wp:posOffset>98085</wp:posOffset>
            </wp:positionV>
            <wp:extent cx="6437133" cy="47472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133" cy="4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B3086" w14:textId="77777777" w:rsidR="00A277B7" w:rsidRPr="001F2327" w:rsidRDefault="005A17A1">
      <w:pPr>
        <w:pStyle w:val="BodyText"/>
        <w:spacing w:before="17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65312619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98F6760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70"/>
        <w:rPr>
          <w:rFonts w:cs="Times New Roman"/>
          <w:sz w:val="24"/>
        </w:rPr>
      </w:pPr>
      <w:r w:rsidRPr="001F2327">
        <w:rPr>
          <w:rFonts w:cs="Times New Roman"/>
          <w:sz w:val="24"/>
        </w:rPr>
        <w:lastRenderedPageBreak/>
        <w:t>Product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Name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phẩm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7D7D93A1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 w:line="381" w:lineRule="auto"/>
        <w:ind w:left="228" w:right="4710" w:firstLine="36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Sales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doanh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8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năm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tương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ứng</w:t>
      </w:r>
      <w:proofErr w:type="spellEnd"/>
      <w:r w:rsidRPr="001F2327">
        <w:rPr>
          <w:rFonts w:cs="Times New Roman"/>
          <w:sz w:val="24"/>
        </w:rPr>
        <w:t xml:space="preserve">.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Excute</w:t>
      </w:r>
      <w:proofErr w:type="spellEnd"/>
      <w:r w:rsidRPr="001F2327">
        <w:rPr>
          <w:rFonts w:cs="Times New Roman"/>
          <w:sz w:val="24"/>
        </w:rPr>
        <w:t xml:space="preserve"> Query. </w:t>
      </w:r>
      <w:proofErr w:type="spellStart"/>
      <w:r w:rsidRPr="001F2327">
        <w:rPr>
          <w:rFonts w:cs="Times New Roman"/>
          <w:sz w:val="24"/>
        </w:rPr>
        <w:t>Kết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quả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vấn</w:t>
      </w:r>
      <w:proofErr w:type="spellEnd"/>
      <w:r w:rsidRPr="001F2327">
        <w:rPr>
          <w:rFonts w:cs="Times New Roman"/>
          <w:sz w:val="24"/>
        </w:rPr>
        <w:t>:</w:t>
      </w:r>
    </w:p>
    <w:p w14:paraId="55958BD0" w14:textId="0DA70248" w:rsidR="00A277B7" w:rsidRPr="001F2327" w:rsidRDefault="004E4992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39136" behindDoc="0" locked="0" layoutInCell="1" allowOverlap="1" wp14:anchorId="5B0F2AF8" wp14:editId="14673950">
            <wp:simplePos x="0" y="0"/>
            <wp:positionH relativeFrom="column">
              <wp:posOffset>144780</wp:posOffset>
            </wp:positionH>
            <wp:positionV relativeFrom="paragraph">
              <wp:posOffset>293</wp:posOffset>
            </wp:positionV>
            <wp:extent cx="6781800" cy="1522730"/>
            <wp:effectExtent l="0" t="0" r="0" b="1270"/>
            <wp:wrapTopAndBottom/>
            <wp:docPr id="717600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0529" name="Picture 1" descr="A screenshot of a compu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17C02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53"/>
        <w:ind w:left="876" w:hanging="648"/>
        <w:rPr>
          <w:rFonts w:cs="Times New Roman"/>
        </w:rPr>
      </w:pPr>
      <w:bookmarkStart w:id="46" w:name="_bookmark47"/>
      <w:bookmarkEnd w:id="46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phí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tháng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2"/>
        </w:rPr>
        <w:t>chuyển</w:t>
      </w:r>
      <w:proofErr w:type="spellEnd"/>
    </w:p>
    <w:p w14:paraId="509F4393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08F038FF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rPr>
          <w:rFonts w:cs="Times New Roman"/>
          <w:sz w:val="24"/>
        </w:rPr>
      </w:pPr>
      <w:r w:rsidRPr="001F2327">
        <w:rPr>
          <w:rFonts w:cs="Times New Roman"/>
          <w:sz w:val="24"/>
        </w:rPr>
        <w:t>Order Year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50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5"/>
          <w:sz w:val="24"/>
        </w:rPr>
        <w:t>năm</w:t>
      </w:r>
      <w:proofErr w:type="spellEnd"/>
    </w:p>
    <w:p w14:paraId="02C732E8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r w:rsidRPr="001F2327">
        <w:rPr>
          <w:rFonts w:cs="Times New Roman"/>
          <w:sz w:val="24"/>
        </w:rPr>
        <w:t xml:space="preserve">Order Month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tháng</w:t>
      </w:r>
      <w:proofErr w:type="spellEnd"/>
    </w:p>
    <w:p w14:paraId="2EF89E7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Ship Mode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vận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2"/>
          <w:sz w:val="24"/>
        </w:rPr>
        <w:t>chuyển</w:t>
      </w:r>
      <w:proofErr w:type="spellEnd"/>
    </w:p>
    <w:p w14:paraId="12E3E6D8" w14:textId="7C228BDC" w:rsidR="00A277B7" w:rsidRPr="001F2327" w:rsidRDefault="006923C8">
      <w:pPr>
        <w:pStyle w:val="ListParagraph"/>
        <w:numPr>
          <w:ilvl w:val="4"/>
          <w:numId w:val="22"/>
        </w:numPr>
        <w:tabs>
          <w:tab w:val="left" w:pos="948"/>
        </w:tabs>
        <w:spacing w:before="41" w:line="381" w:lineRule="auto"/>
        <w:ind w:left="228" w:right="5571" w:firstLine="360"/>
        <w:rPr>
          <w:rFonts w:cs="Times New Roman"/>
          <w:sz w:val="24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40160" behindDoc="0" locked="0" layoutInCell="1" allowOverlap="1" wp14:anchorId="1ED2F018" wp14:editId="25DB8649">
            <wp:simplePos x="0" y="0"/>
            <wp:positionH relativeFrom="column">
              <wp:posOffset>144780</wp:posOffset>
            </wp:positionH>
            <wp:positionV relativeFrom="paragraph">
              <wp:posOffset>655760</wp:posOffset>
            </wp:positionV>
            <wp:extent cx="5500370" cy="2699385"/>
            <wp:effectExtent l="0" t="0" r="5080" b="5715"/>
            <wp:wrapTopAndBottom/>
            <wp:docPr id="240802137" name="Picture 1" descr="A screenshot of a dat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02137" name="Picture 1" descr="A screenshot of a data table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  <w:sz w:val="24"/>
        </w:rPr>
        <w:t>Shipping</w:t>
      </w:r>
      <w:r w:rsidR="005A17A1" w:rsidRPr="001F2327">
        <w:rPr>
          <w:rFonts w:cs="Times New Roman"/>
          <w:spacing w:val="-4"/>
          <w:sz w:val="24"/>
        </w:rPr>
        <w:t xml:space="preserve"> </w:t>
      </w:r>
      <w:r w:rsidR="005A17A1" w:rsidRPr="001F2327">
        <w:rPr>
          <w:rFonts w:cs="Times New Roman"/>
          <w:sz w:val="24"/>
        </w:rPr>
        <w:t>Cost</w:t>
      </w:r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để</w:t>
      </w:r>
      <w:proofErr w:type="spellEnd"/>
      <w:r w:rsidR="005A17A1" w:rsidRPr="001F2327">
        <w:rPr>
          <w:rFonts w:cs="Times New Roman"/>
          <w:spacing w:val="-7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xem</w:t>
      </w:r>
      <w:proofErr w:type="spellEnd"/>
      <w:r w:rsidR="005A17A1" w:rsidRPr="001F2327">
        <w:rPr>
          <w:rFonts w:cs="Times New Roman"/>
          <w:spacing w:val="-4"/>
          <w:sz w:val="24"/>
        </w:rPr>
        <w:t xml:space="preserve"> </w:t>
      </w:r>
      <w:r w:rsidR="005A17A1" w:rsidRPr="001F2327">
        <w:rPr>
          <w:rFonts w:cs="Times New Roman"/>
          <w:sz w:val="24"/>
        </w:rPr>
        <w:t>chi</w:t>
      </w:r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phí</w:t>
      </w:r>
      <w:proofErr w:type="spellEnd"/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vận</w:t>
      </w:r>
      <w:proofErr w:type="spellEnd"/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chuyển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Chọn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Excute</w:t>
      </w:r>
      <w:proofErr w:type="spellEnd"/>
      <w:r w:rsidR="005A17A1" w:rsidRPr="001F2327">
        <w:rPr>
          <w:rFonts w:cs="Times New Roman"/>
          <w:sz w:val="24"/>
        </w:rPr>
        <w:t xml:space="preserve"> Query. </w:t>
      </w:r>
      <w:proofErr w:type="spellStart"/>
      <w:r w:rsidR="005A17A1" w:rsidRPr="001F2327">
        <w:rPr>
          <w:rFonts w:cs="Times New Roman"/>
          <w:sz w:val="24"/>
        </w:rPr>
        <w:t>Kết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quả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truy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vấn</w:t>
      </w:r>
      <w:proofErr w:type="spellEnd"/>
      <w:r w:rsidR="005A17A1" w:rsidRPr="001F2327">
        <w:rPr>
          <w:rFonts w:cs="Times New Roman"/>
          <w:sz w:val="24"/>
        </w:rPr>
        <w:t>:</w:t>
      </w:r>
    </w:p>
    <w:p w14:paraId="4C1BAC02" w14:textId="33DE8F0C" w:rsidR="00A277B7" w:rsidRPr="001F2327" w:rsidRDefault="00A277B7">
      <w:pPr>
        <w:pStyle w:val="BodyText"/>
        <w:rPr>
          <w:rFonts w:cs="Times New Roman"/>
          <w:sz w:val="20"/>
        </w:rPr>
      </w:pPr>
    </w:p>
    <w:p w14:paraId="5CA2A3C3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35"/>
        <w:ind w:left="876" w:hanging="648"/>
        <w:rPr>
          <w:rFonts w:cs="Times New Roman"/>
        </w:rPr>
      </w:pPr>
      <w:bookmarkStart w:id="47" w:name="_bookmark48"/>
      <w:bookmarkEnd w:id="47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tổng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15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66716447" w14:textId="77777777" w:rsidR="00A277B7" w:rsidRPr="001F2327" w:rsidRDefault="005A17A1">
      <w:pPr>
        <w:pStyle w:val="BodyText"/>
        <w:spacing w:before="160" w:line="278" w:lineRule="auto"/>
        <w:ind w:right="34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DIM_LOCATION,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Hierarchy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operator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Custom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đoạn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mã</w:t>
      </w:r>
      <w:proofErr w:type="spellEnd"/>
    </w:p>
    <w:p w14:paraId="2720DBF9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7"/>
        </w:rPr>
      </w:pPr>
      <w:r w:rsidRPr="001F2327">
        <w:rPr>
          <w:rFonts w:cs="Times New Roman"/>
          <w:noProof/>
        </w:rPr>
        <mc:AlternateContent>
          <mc:Choice Requires="wpg">
            <w:drawing>
              <wp:anchor distT="0" distB="0" distL="0" distR="0" simplePos="0" relativeHeight="251571200" behindDoc="1" locked="0" layoutInCell="1" allowOverlap="1" wp14:anchorId="275F60B7" wp14:editId="3818D6F8">
                <wp:simplePos x="0" y="0"/>
                <wp:positionH relativeFrom="page">
                  <wp:posOffset>562610</wp:posOffset>
                </wp:positionH>
                <wp:positionV relativeFrom="paragraph">
                  <wp:posOffset>73660</wp:posOffset>
                </wp:positionV>
                <wp:extent cx="6650990" cy="681990"/>
                <wp:effectExtent l="0" t="0" r="0" b="2286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0990" cy="681990"/>
                          <a:chOff x="-9770" y="12"/>
                          <a:chExt cx="6651235" cy="682283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12"/>
                            <a:ext cx="6641465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1465" h="265430">
                                <a:moveTo>
                                  <a:pt x="6634861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32"/>
                                </a:lnTo>
                                <a:lnTo>
                                  <a:pt x="0" y="265112"/>
                                </a:lnTo>
                                <a:lnTo>
                                  <a:pt x="6096" y="265112"/>
                                </a:lnTo>
                                <a:lnTo>
                                  <a:pt x="6096" y="6083"/>
                                </a:lnTo>
                                <a:lnTo>
                                  <a:pt x="6634861" y="6083"/>
                                </a:lnTo>
                                <a:lnTo>
                                  <a:pt x="6634861" y="0"/>
                                </a:lnTo>
                                <a:close/>
                              </a:path>
                              <a:path w="6641465" h="265430">
                                <a:moveTo>
                                  <a:pt x="6641020" y="0"/>
                                </a:moveTo>
                                <a:lnTo>
                                  <a:pt x="6634937" y="0"/>
                                </a:lnTo>
                                <a:lnTo>
                                  <a:pt x="6634937" y="6032"/>
                                </a:lnTo>
                                <a:lnTo>
                                  <a:pt x="6634937" y="265112"/>
                                </a:lnTo>
                                <a:lnTo>
                                  <a:pt x="6641020" y="265112"/>
                                </a:lnTo>
                                <a:lnTo>
                                  <a:pt x="6641020" y="6083"/>
                                </a:lnTo>
                                <a:lnTo>
                                  <a:pt x="6641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-9770" y="21113"/>
                            <a:ext cx="6629400" cy="6611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77174A" w14:textId="77777777" w:rsidR="006F5302" w:rsidRPr="006F5302" w:rsidRDefault="006F5302" w:rsidP="006F5302">
                              <w:pPr>
                                <w:spacing w:before="21"/>
                                <w:ind w:left="105"/>
                                <w:rPr>
                                  <w:spacing w:val="-2"/>
                                  <w:sz w:val="20"/>
                                </w:rPr>
                              </w:pPr>
                              <w:proofErr w:type="gramStart"/>
                              <w:r w:rsidRPr="006F5302">
                                <w:rPr>
                                  <w:spacing w:val="-2"/>
                                  <w:sz w:val="20"/>
                                </w:rPr>
                                <w:t>GENERATE(</w:t>
                              </w:r>
                              <w:proofErr w:type="gramEnd"/>
                              <w:r w:rsidRPr="006F5302">
                                <w:rPr>
                                  <w:spacing w:val="-2"/>
                                  <w:sz w:val="20"/>
                                </w:rPr>
                                <w:t xml:space="preserve">[DIM LOCATION].[COUNTRY].CHILDREN, </w:t>
                              </w:r>
                            </w:p>
                            <w:p w14:paraId="3B3D32F0" w14:textId="0EC566A0" w:rsidR="00A277B7" w:rsidRDefault="006F5302" w:rsidP="006F5302">
                              <w:pPr>
                                <w:spacing w:before="21"/>
                                <w:ind w:left="105"/>
                                <w:rPr>
                                  <w:sz w:val="20"/>
                                </w:rPr>
                              </w:pPr>
                              <w:r w:rsidRPr="006F5302">
                                <w:rPr>
                                  <w:spacing w:val="-2"/>
                                  <w:sz w:val="20"/>
                                </w:rPr>
                                <w:tab/>
                                <w:t>FILTER ([DIM LOCATION</w:t>
                              </w:r>
                              <w:proofErr w:type="gramStart"/>
                              <w:r w:rsidRPr="006F5302">
                                <w:rPr>
                                  <w:spacing w:val="-2"/>
                                  <w:sz w:val="20"/>
                                </w:rPr>
                                <w:t>].[</w:t>
                              </w:r>
                              <w:proofErr w:type="gramEnd"/>
                              <w:r w:rsidRPr="006F5302">
                                <w:rPr>
                                  <w:spacing w:val="-2"/>
                                  <w:sz w:val="20"/>
                                </w:rPr>
                                <w:t>COUNTRY].CURRENTMEMBER * [DIM PRODUCT].[PRODUCT NAME].CHILDREN, [Measures].[Quantity] &gt; 15))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5F60B7" id="Group 120" o:spid="_x0000_s1026" style="position:absolute;margin-left:44.3pt;margin-top:5.8pt;width:523.7pt;height:53.7pt;z-index:-251745280;mso-wrap-distance-left:0;mso-wrap-distance-right:0;mso-position-horizontal-relative:page;mso-width-relative:margin;mso-height-relative:margin" coordorigin="-97" coordsize="66512,6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">
                <v:shape id="Graphic 121" o:spid="_x0000_s1027" style="position:absolute;width:66414;height:2654;visibility:visible;mso-wrap-style:square;v-text-anchor:top" coordsize="6641465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" path="m6634861,l6096,,,,,6032,,265112r6096,l6096,6083r6628765,l6634861,xem6641020,r-6083,l6634937,6032r,259080l6641020,265112r,-259029l6641020,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22" o:spid="_x0000_s1028" type="#_x0000_t202" style="position:absolute;left:-97;top:211;width:66293;height:6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" fillcolor="white [3201]" strokecolor="black [3200]" strokeweight="2pt">
                  <v:textbox inset="0,0,0,0">
                    <w:txbxContent>
                      <w:p w14:paraId="5777174A" w14:textId="77777777" w:rsidR="006F5302" w:rsidRPr="006F5302" w:rsidRDefault="006F5302" w:rsidP="006F5302">
                        <w:pPr>
                          <w:spacing w:before="21"/>
                          <w:ind w:left="105"/>
                          <w:rPr>
                            <w:spacing w:val="-2"/>
                            <w:sz w:val="20"/>
                          </w:rPr>
                        </w:pPr>
                        <w:proofErr w:type="gramStart"/>
                        <w:r w:rsidRPr="006F5302">
                          <w:rPr>
                            <w:spacing w:val="-2"/>
                            <w:sz w:val="20"/>
                          </w:rPr>
                          <w:t>GENERATE(</w:t>
                        </w:r>
                        <w:proofErr w:type="gramEnd"/>
                        <w:r w:rsidRPr="006F5302">
                          <w:rPr>
                            <w:spacing w:val="-2"/>
                            <w:sz w:val="20"/>
                          </w:rPr>
                          <w:t xml:space="preserve">[DIM LOCATION].[COUNTRY].CHILDREN, </w:t>
                        </w:r>
                      </w:p>
                      <w:p w14:paraId="3B3D32F0" w14:textId="0EC566A0" w:rsidR="00A277B7" w:rsidRDefault="006F5302" w:rsidP="006F5302">
                        <w:pPr>
                          <w:spacing w:before="21"/>
                          <w:ind w:left="105"/>
                          <w:rPr>
                            <w:sz w:val="20"/>
                          </w:rPr>
                        </w:pPr>
                        <w:r w:rsidRPr="006F5302">
                          <w:rPr>
                            <w:spacing w:val="-2"/>
                            <w:sz w:val="20"/>
                          </w:rPr>
                          <w:tab/>
                          <w:t>FILTER ([DIM LOCATION</w:t>
                        </w:r>
                        <w:proofErr w:type="gramStart"/>
                        <w:r w:rsidRPr="006F5302">
                          <w:rPr>
                            <w:spacing w:val="-2"/>
                            <w:sz w:val="20"/>
                          </w:rPr>
                          <w:t>].[</w:t>
                        </w:r>
                        <w:proofErr w:type="gramEnd"/>
                        <w:r w:rsidRPr="006F5302">
                          <w:rPr>
                            <w:spacing w:val="-2"/>
                            <w:sz w:val="20"/>
                          </w:rPr>
                          <w:t>COUNTRY].CURRENTMEMBER * [DIM PRODUCT].[PRODUCT NAME].CHILDREN, [Measures].[Quantity] &gt; 15))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A3B3AD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4D30D3FB" w14:textId="420440DF" w:rsidR="00A277B7" w:rsidRPr="001F2327" w:rsidRDefault="00A277B7">
      <w:pPr>
        <w:pStyle w:val="BodyText"/>
        <w:ind w:left="113"/>
        <w:rPr>
          <w:rFonts w:cs="Times New Roman"/>
          <w:sz w:val="20"/>
        </w:rPr>
      </w:pPr>
    </w:p>
    <w:p w14:paraId="65411FBE" w14:textId="77777777" w:rsidR="00A277B7" w:rsidRPr="001F2327" w:rsidRDefault="005A17A1">
      <w:pPr>
        <w:pStyle w:val="BodyText"/>
        <w:spacing w:before="6"/>
        <w:ind w:left="0"/>
        <w:rPr>
          <w:rFonts w:cs="Times New Roman"/>
          <w:sz w:val="5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72224" behindDoc="1" locked="0" layoutInCell="1" allowOverlap="1" wp14:anchorId="26850BF6" wp14:editId="2BFBBB0A">
            <wp:simplePos x="0" y="0"/>
            <wp:positionH relativeFrom="page">
              <wp:posOffset>640080</wp:posOffset>
            </wp:positionH>
            <wp:positionV relativeFrom="paragraph">
              <wp:posOffset>56591</wp:posOffset>
            </wp:positionV>
            <wp:extent cx="6482656" cy="54978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656" cy="54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BBAE1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cột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Ship Year,</w:t>
      </w:r>
      <w:r w:rsidRPr="001F2327">
        <w:rPr>
          <w:rFonts w:cs="Times New Roman"/>
          <w:spacing w:val="-2"/>
        </w:rPr>
        <w:t xml:space="preserve"> Profit.</w:t>
      </w:r>
    </w:p>
    <w:p w14:paraId="55ED1112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Country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2"/>
          <w:sz w:val="24"/>
        </w:rPr>
        <w:t>nước</w:t>
      </w:r>
      <w:proofErr w:type="spellEnd"/>
      <w:r w:rsidRPr="001F2327">
        <w:rPr>
          <w:rFonts w:cs="Times New Roman"/>
          <w:spacing w:val="-2"/>
          <w:sz w:val="24"/>
        </w:rPr>
        <w:t>.</w:t>
      </w:r>
    </w:p>
    <w:p w14:paraId="02B4B663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Name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phẩm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thỏa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điều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2"/>
          <w:sz w:val="24"/>
        </w:rPr>
        <w:t>kiện</w:t>
      </w:r>
      <w:proofErr w:type="spellEnd"/>
      <w:r w:rsidRPr="001F2327">
        <w:rPr>
          <w:rFonts w:cs="Times New Roman"/>
          <w:spacing w:val="-2"/>
          <w:sz w:val="24"/>
        </w:rPr>
        <w:t>.</w:t>
      </w:r>
    </w:p>
    <w:p w14:paraId="69C5951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 w:line="376" w:lineRule="auto"/>
        <w:ind w:left="228" w:right="4698" w:firstLine="36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Quantity</w:t>
      </w:r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là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số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lượng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đặt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hàng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phẩm</w:t>
      </w:r>
      <w:proofErr w:type="spellEnd"/>
      <w:r w:rsidRPr="001F2327">
        <w:rPr>
          <w:rFonts w:cs="Times New Roman"/>
          <w:sz w:val="24"/>
        </w:rPr>
        <w:t xml:space="preserve">.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Excute</w:t>
      </w:r>
      <w:proofErr w:type="spellEnd"/>
      <w:r w:rsidRPr="001F2327">
        <w:rPr>
          <w:rFonts w:cs="Times New Roman"/>
          <w:sz w:val="24"/>
        </w:rPr>
        <w:t xml:space="preserve"> Query. </w:t>
      </w:r>
      <w:proofErr w:type="spellStart"/>
      <w:r w:rsidRPr="001F2327">
        <w:rPr>
          <w:rFonts w:cs="Times New Roman"/>
          <w:sz w:val="24"/>
        </w:rPr>
        <w:t>Kết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quả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vấn</w:t>
      </w:r>
      <w:proofErr w:type="spellEnd"/>
      <w:r w:rsidRPr="001F2327">
        <w:rPr>
          <w:rFonts w:cs="Times New Roman"/>
          <w:sz w:val="24"/>
        </w:rPr>
        <w:t>:</w:t>
      </w:r>
    </w:p>
    <w:p w14:paraId="5BF52B69" w14:textId="02444757" w:rsidR="00A277B7" w:rsidRPr="001F2327" w:rsidRDefault="00E04CF0">
      <w:pPr>
        <w:pStyle w:val="BodyText"/>
        <w:ind w:left="236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107185B0" wp14:editId="308E6242">
            <wp:extent cx="4754880" cy="1815581"/>
            <wp:effectExtent l="0" t="0" r="7620" b="0"/>
            <wp:docPr id="118229793" name="Picture 1" descr="A screenshot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793" name="Picture 1" descr="A screenshot of a product lis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72035" cy="18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3163" w14:textId="1D95025A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46" w:line="273" w:lineRule="auto"/>
        <w:ind w:left="228" w:right="284" w:firstLine="0"/>
        <w:rPr>
          <w:rFonts w:cs="Times New Roman"/>
        </w:rPr>
      </w:pPr>
      <w:bookmarkStart w:id="48" w:name="_bookmark49"/>
      <w:bookmarkEnd w:id="48"/>
      <w:proofErr w:type="spellStart"/>
      <w:r w:rsidRPr="001F2327">
        <w:rPr>
          <w:rFonts w:cs="Times New Roman"/>
        </w:rPr>
        <w:t>Thống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kê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mỗi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sắp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xếp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tự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giảm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dần</w:t>
      </w:r>
      <w:proofErr w:type="spellEnd"/>
      <w:r w:rsidRPr="001F2327">
        <w:rPr>
          <w:rFonts w:cs="Times New Roman"/>
        </w:rPr>
        <w:t>.</w:t>
      </w:r>
    </w:p>
    <w:p w14:paraId="7B667F6C" w14:textId="021A72B7" w:rsidR="00A277B7" w:rsidRPr="001F2327" w:rsidRDefault="00243B43">
      <w:pPr>
        <w:pStyle w:val="BodyText"/>
        <w:spacing w:before="126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41184" behindDoc="0" locked="0" layoutInCell="1" allowOverlap="1" wp14:anchorId="3C999F23" wp14:editId="0A25D10C">
            <wp:simplePos x="0" y="0"/>
            <wp:positionH relativeFrom="column">
              <wp:posOffset>159239</wp:posOffset>
            </wp:positionH>
            <wp:positionV relativeFrom="paragraph">
              <wp:posOffset>289120</wp:posOffset>
            </wp:positionV>
            <wp:extent cx="4403188" cy="2767659"/>
            <wp:effectExtent l="0" t="0" r="0" b="0"/>
            <wp:wrapTopAndBottom/>
            <wp:docPr id="592003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03368" name="Picture 1" descr="A screenshot of a compu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188" cy="2767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Thêm</w:t>
      </w:r>
      <w:proofErr w:type="spellEnd"/>
      <w:r w:rsidR="005A17A1" w:rsidRPr="001F2327">
        <w:rPr>
          <w:rFonts w:cs="Times New Roman"/>
        </w:rPr>
        <w:t xml:space="preserve"> Calculated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Member</w:t>
      </w:r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tính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phần</w:t>
      </w:r>
      <w:proofErr w:type="spellEnd"/>
      <w:r w:rsidR="005A17A1" w:rsidRPr="001F2327">
        <w:rPr>
          <w:rFonts w:cs="Times New Roman"/>
          <w:spacing w:val="-6"/>
        </w:rPr>
        <w:t xml:space="preserve"> </w:t>
      </w:r>
      <w:proofErr w:type="spellStart"/>
      <w:r w:rsidR="005A17A1" w:rsidRPr="001F2327">
        <w:rPr>
          <w:rFonts w:cs="Times New Roman"/>
        </w:rPr>
        <w:t>trăm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lợi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nhuận</w:t>
      </w:r>
      <w:proofErr w:type="spellEnd"/>
      <w:r w:rsidR="005A17A1" w:rsidRPr="001F2327">
        <w:rPr>
          <w:rFonts w:cs="Times New Roman"/>
        </w:rPr>
        <w:t>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Đặt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</w:rPr>
        <w:t>PERCENTAGE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  <w:spacing w:val="-2"/>
        </w:rPr>
        <w:t>PROFIT</w:t>
      </w:r>
    </w:p>
    <w:p w14:paraId="263357FC" w14:textId="645A9531" w:rsidR="00A277B7" w:rsidRPr="001F2327" w:rsidRDefault="00A277B7">
      <w:pPr>
        <w:pStyle w:val="BodyText"/>
        <w:spacing w:before="2"/>
        <w:ind w:left="0"/>
        <w:rPr>
          <w:rFonts w:cs="Times New Roman"/>
          <w:sz w:val="11"/>
        </w:rPr>
      </w:pPr>
    </w:p>
    <w:p w14:paraId="1AC31ADE" w14:textId="77777777" w:rsidR="00A277B7" w:rsidRPr="001F2327" w:rsidRDefault="005A17A1">
      <w:pPr>
        <w:pStyle w:val="BodyText"/>
        <w:spacing w:before="16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49EA7297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Category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phẩm</w:t>
      </w:r>
      <w:proofErr w:type="spellEnd"/>
    </w:p>
    <w:p w14:paraId="423AF0AF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Profit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lợi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nhuận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phẩm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tương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pacing w:val="-5"/>
          <w:sz w:val="24"/>
        </w:rPr>
        <w:t>ứng</w:t>
      </w:r>
      <w:proofErr w:type="spellEnd"/>
    </w:p>
    <w:p w14:paraId="6A303DA4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Sales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doanh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phẩm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tương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5"/>
          <w:sz w:val="24"/>
        </w:rPr>
        <w:t>ứng</w:t>
      </w:r>
      <w:proofErr w:type="spellEnd"/>
    </w:p>
    <w:p w14:paraId="57B9B523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A66E38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70" w:after="3" w:line="376" w:lineRule="auto"/>
        <w:ind w:left="228" w:right="4510" w:firstLine="360"/>
        <w:rPr>
          <w:rFonts w:cs="Times New Roman"/>
          <w:sz w:val="24"/>
        </w:rPr>
      </w:pPr>
      <w:r w:rsidRPr="001F2327">
        <w:rPr>
          <w:rFonts w:cs="Times New Roman"/>
          <w:sz w:val="24"/>
        </w:rPr>
        <w:lastRenderedPageBreak/>
        <w:t>PERCENTAGE</w:t>
      </w:r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PROFIT</w:t>
      </w:r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trăm</w:t>
      </w:r>
      <w:proofErr w:type="spellEnd"/>
      <w:r w:rsidRPr="001F2327">
        <w:rPr>
          <w:rFonts w:cs="Times New Roman"/>
          <w:spacing w:val="-9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lợi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nhuận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Excute</w:t>
      </w:r>
      <w:proofErr w:type="spellEnd"/>
      <w:r w:rsidRPr="001F2327">
        <w:rPr>
          <w:rFonts w:cs="Times New Roman"/>
          <w:sz w:val="24"/>
        </w:rPr>
        <w:t xml:space="preserve"> Query. </w:t>
      </w:r>
      <w:proofErr w:type="spellStart"/>
      <w:r w:rsidRPr="001F2327">
        <w:rPr>
          <w:rFonts w:cs="Times New Roman"/>
          <w:sz w:val="24"/>
        </w:rPr>
        <w:t>Kết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quả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vấn</w:t>
      </w:r>
      <w:proofErr w:type="spellEnd"/>
      <w:r w:rsidRPr="001F2327">
        <w:rPr>
          <w:rFonts w:cs="Times New Roman"/>
          <w:sz w:val="24"/>
        </w:rPr>
        <w:t>:</w:t>
      </w:r>
    </w:p>
    <w:p w14:paraId="28333D0F" w14:textId="225AEF48" w:rsidR="00A277B7" w:rsidRPr="001F2327" w:rsidRDefault="00551C6E">
      <w:pPr>
        <w:pStyle w:val="BodyText"/>
        <w:ind w:left="243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159A5608" wp14:editId="7D4E643E">
            <wp:extent cx="6781800" cy="1195705"/>
            <wp:effectExtent l="0" t="0" r="0" b="4445"/>
            <wp:docPr id="389954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4172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36D3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5"/>
        <w:ind w:left="876" w:hanging="648"/>
        <w:rPr>
          <w:rFonts w:cs="Times New Roman"/>
        </w:rPr>
      </w:pPr>
      <w:bookmarkStart w:id="49" w:name="_bookmark50"/>
      <w:bookmarkEnd w:id="49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thấp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12D61658" w14:textId="4CCAF66C" w:rsidR="00A277B7" w:rsidRPr="001F2327" w:rsidRDefault="00101A10">
      <w:pPr>
        <w:pStyle w:val="BodyText"/>
        <w:spacing w:before="16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42208" behindDoc="0" locked="0" layoutInCell="1" allowOverlap="1" wp14:anchorId="7C1AAD12" wp14:editId="0AE36E0A">
            <wp:simplePos x="0" y="0"/>
            <wp:positionH relativeFrom="column">
              <wp:posOffset>144780</wp:posOffset>
            </wp:positionH>
            <wp:positionV relativeFrom="paragraph">
              <wp:posOffset>288290</wp:posOffset>
            </wp:positionV>
            <wp:extent cx="3994785" cy="1941195"/>
            <wp:effectExtent l="0" t="0" r="5715" b="1905"/>
            <wp:wrapTopAndBottom/>
            <wp:docPr id="1444820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20095" name="Picture 1" descr="A screenshot of a computer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5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Thêm</w:t>
      </w:r>
      <w:proofErr w:type="spellEnd"/>
      <w:r w:rsidR="005A17A1" w:rsidRPr="001F2327">
        <w:rPr>
          <w:rFonts w:cs="Times New Roman"/>
        </w:rPr>
        <w:t xml:space="preserve"> Named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Set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tìm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tiểu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loại</w:t>
      </w:r>
      <w:proofErr w:type="spellEnd"/>
      <w:r w:rsidR="005A17A1" w:rsidRPr="001F2327">
        <w:rPr>
          <w:rFonts w:cs="Times New Roman"/>
          <w:spacing w:val="-6"/>
        </w:rPr>
        <w:t xml:space="preserve"> </w:t>
      </w:r>
      <w:proofErr w:type="spellStart"/>
      <w:r w:rsidR="005A17A1" w:rsidRPr="001F2327">
        <w:rPr>
          <w:rFonts w:cs="Times New Roman"/>
        </w:rPr>
        <w:t>sản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phẩm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có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số</w:t>
      </w:r>
      <w:proofErr w:type="spellEnd"/>
      <w:r w:rsidR="005A17A1" w:rsidRPr="001F2327">
        <w:rPr>
          <w:rFonts w:cs="Times New Roman"/>
          <w:spacing w:val="1"/>
        </w:rPr>
        <w:t xml:space="preserve"> </w:t>
      </w:r>
      <w:proofErr w:type="spellStart"/>
      <w:r w:rsidR="005A17A1" w:rsidRPr="001F2327">
        <w:rPr>
          <w:rFonts w:cs="Times New Roman"/>
        </w:rPr>
        <w:t>đơn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nhiều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và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proofErr w:type="spellStart"/>
      <w:r w:rsidR="005A17A1" w:rsidRPr="001F2327">
        <w:rPr>
          <w:rFonts w:cs="Times New Roman"/>
        </w:rPr>
        <w:t>thấp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nhất</w:t>
      </w:r>
      <w:proofErr w:type="spellEnd"/>
      <w:r w:rsidR="005A17A1" w:rsidRPr="001F2327">
        <w:rPr>
          <w:rFonts w:cs="Times New Roman"/>
        </w:rPr>
        <w:t>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Đặt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4"/>
        </w:rPr>
        <w:t xml:space="preserve"> </w:t>
      </w:r>
      <w:r w:rsidR="005A17A1" w:rsidRPr="001F2327">
        <w:rPr>
          <w:rFonts w:cs="Times New Roman"/>
          <w:spacing w:val="-2"/>
        </w:rPr>
        <w:t>Cau7.</w:t>
      </w:r>
    </w:p>
    <w:p w14:paraId="3A23F1B4" w14:textId="28BF451B" w:rsidR="00A277B7" w:rsidRPr="001F2327" w:rsidRDefault="00A277B7">
      <w:pPr>
        <w:pStyle w:val="BodyText"/>
        <w:spacing w:before="8"/>
        <w:ind w:left="0"/>
        <w:rPr>
          <w:rFonts w:cs="Times New Roman"/>
          <w:sz w:val="11"/>
        </w:rPr>
      </w:pPr>
    </w:p>
    <w:p w14:paraId="0FFC6807" w14:textId="77777777" w:rsidR="00A277B7" w:rsidRPr="001F2327" w:rsidRDefault="005A17A1">
      <w:pPr>
        <w:pStyle w:val="BodyText"/>
        <w:spacing w:before="137" w:line="273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Dimension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DIM_PRODUCT,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Hierarchy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Sub-Category,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operator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</w:t>
      </w:r>
      <w:proofErr w:type="gramStart"/>
      <w:r w:rsidRPr="001F2327">
        <w:rPr>
          <w:rFonts w:cs="Times New Roman"/>
        </w:rPr>
        <w:t>In</w:t>
      </w:r>
      <w:proofErr w:type="gram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filter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named set Cau7.</w:t>
      </w:r>
    </w:p>
    <w:p w14:paraId="612F7BA7" w14:textId="27F29ECE" w:rsidR="00A277B7" w:rsidRPr="001F2327" w:rsidRDefault="00EA6F25">
      <w:pPr>
        <w:pStyle w:val="BodyText"/>
        <w:spacing w:before="4"/>
        <w:ind w:left="0"/>
        <w:rPr>
          <w:rFonts w:cs="Times New Roman"/>
          <w:sz w:val="8"/>
        </w:rPr>
      </w:pPr>
      <w:r w:rsidRPr="001F2327">
        <w:rPr>
          <w:rFonts w:cs="Times New Roman"/>
          <w:noProof/>
          <w:sz w:val="8"/>
        </w:rPr>
        <w:drawing>
          <wp:inline distT="0" distB="0" distL="0" distR="0" wp14:anchorId="21C3019B" wp14:editId="6D6F4995">
            <wp:extent cx="5788856" cy="658563"/>
            <wp:effectExtent l="0" t="0" r="2540" b="8255"/>
            <wp:docPr id="60578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842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7074" cy="66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ED3" w14:textId="77777777" w:rsidR="00A277B7" w:rsidRPr="001F2327" w:rsidRDefault="005A17A1">
      <w:pPr>
        <w:pStyle w:val="BodyText"/>
        <w:spacing w:before="17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3CEAC9D7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rPr>
          <w:rFonts w:cs="Times New Roman"/>
          <w:sz w:val="24"/>
        </w:rPr>
      </w:pPr>
      <w:r w:rsidRPr="001F2327">
        <w:rPr>
          <w:rFonts w:cs="Times New Roman"/>
          <w:sz w:val="24"/>
        </w:rPr>
        <w:t>Sub-Category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tiểu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phẩm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164E1A3F" w14:textId="10441D89" w:rsidR="00A277B7" w:rsidRPr="001F2327" w:rsidRDefault="00B357FD">
      <w:pPr>
        <w:pStyle w:val="ListParagraph"/>
        <w:numPr>
          <w:ilvl w:val="4"/>
          <w:numId w:val="22"/>
        </w:numPr>
        <w:tabs>
          <w:tab w:val="left" w:pos="948"/>
        </w:tabs>
        <w:spacing w:before="40" w:line="381" w:lineRule="auto"/>
        <w:ind w:left="228" w:right="5315" w:firstLine="360"/>
        <w:rPr>
          <w:rFonts w:cs="Times New Roman"/>
          <w:sz w:val="24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43232" behindDoc="0" locked="0" layoutInCell="1" allowOverlap="1" wp14:anchorId="5B0DE100" wp14:editId="1D5777B2">
            <wp:simplePos x="0" y="0"/>
            <wp:positionH relativeFrom="column">
              <wp:posOffset>179705</wp:posOffset>
            </wp:positionH>
            <wp:positionV relativeFrom="paragraph">
              <wp:posOffset>652780</wp:posOffset>
            </wp:positionV>
            <wp:extent cx="1877695" cy="821690"/>
            <wp:effectExtent l="0" t="0" r="8255" b="0"/>
            <wp:wrapTopAndBottom/>
            <wp:docPr id="91080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3033" name="Picture 1" descr="A screenshot of a compu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  <w:sz w:val="24"/>
        </w:rPr>
        <w:t>FACT</w:t>
      </w:r>
      <w:r w:rsidR="005A17A1" w:rsidRPr="001F2327">
        <w:rPr>
          <w:rFonts w:cs="Times New Roman"/>
          <w:spacing w:val="-4"/>
          <w:sz w:val="24"/>
        </w:rPr>
        <w:t xml:space="preserve"> </w:t>
      </w:r>
      <w:r w:rsidR="005A17A1" w:rsidRPr="001F2327">
        <w:rPr>
          <w:rFonts w:cs="Times New Roman"/>
          <w:sz w:val="24"/>
        </w:rPr>
        <w:t>Count</w:t>
      </w:r>
      <w:r w:rsidR="005A17A1" w:rsidRPr="001F2327">
        <w:rPr>
          <w:rFonts w:cs="Times New Roman"/>
          <w:spacing w:val="-4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để</w:t>
      </w:r>
      <w:proofErr w:type="spellEnd"/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xem</w:t>
      </w:r>
      <w:proofErr w:type="spellEnd"/>
      <w:r w:rsidR="005A17A1" w:rsidRPr="001F2327">
        <w:rPr>
          <w:rFonts w:cs="Times New Roman"/>
          <w:spacing w:val="-4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số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lượng</w:t>
      </w:r>
      <w:proofErr w:type="spellEnd"/>
      <w:r w:rsidR="005A17A1" w:rsidRPr="001F2327">
        <w:rPr>
          <w:rFonts w:cs="Times New Roman"/>
          <w:spacing w:val="-4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đơn</w:t>
      </w:r>
      <w:proofErr w:type="spellEnd"/>
      <w:r w:rsidR="005A17A1" w:rsidRPr="001F2327">
        <w:rPr>
          <w:rFonts w:cs="Times New Roman"/>
          <w:spacing w:val="-4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đặt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hàng</w:t>
      </w:r>
      <w:proofErr w:type="spellEnd"/>
      <w:r w:rsidR="005A17A1" w:rsidRPr="001F2327">
        <w:rPr>
          <w:rFonts w:cs="Times New Roman"/>
          <w:sz w:val="24"/>
        </w:rPr>
        <w:t xml:space="preserve">. </w:t>
      </w:r>
      <w:proofErr w:type="spellStart"/>
      <w:r w:rsidR="005A17A1" w:rsidRPr="001F2327">
        <w:rPr>
          <w:rFonts w:cs="Times New Roman"/>
          <w:sz w:val="24"/>
        </w:rPr>
        <w:t>Chọn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Excute</w:t>
      </w:r>
      <w:proofErr w:type="spellEnd"/>
      <w:r w:rsidR="005A17A1" w:rsidRPr="001F2327">
        <w:rPr>
          <w:rFonts w:cs="Times New Roman"/>
          <w:sz w:val="24"/>
        </w:rPr>
        <w:t xml:space="preserve"> Query. </w:t>
      </w:r>
      <w:proofErr w:type="spellStart"/>
      <w:r w:rsidR="005A17A1" w:rsidRPr="001F2327">
        <w:rPr>
          <w:rFonts w:cs="Times New Roman"/>
          <w:sz w:val="24"/>
        </w:rPr>
        <w:t>Kết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quả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truy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vấn</w:t>
      </w:r>
      <w:proofErr w:type="spellEnd"/>
      <w:r w:rsidR="005A17A1" w:rsidRPr="001F2327">
        <w:rPr>
          <w:rFonts w:cs="Times New Roman"/>
          <w:sz w:val="24"/>
        </w:rPr>
        <w:t>:</w:t>
      </w:r>
    </w:p>
    <w:p w14:paraId="4D518DE5" w14:textId="3540C14B" w:rsidR="00A277B7" w:rsidRPr="001F2327" w:rsidRDefault="00A277B7">
      <w:pPr>
        <w:pStyle w:val="BodyText"/>
        <w:rPr>
          <w:rFonts w:cs="Times New Roman"/>
          <w:sz w:val="20"/>
        </w:rPr>
      </w:pPr>
    </w:p>
    <w:p w14:paraId="4CBD6E12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73"/>
        <w:ind w:left="876" w:hanging="648"/>
        <w:rPr>
          <w:rFonts w:cs="Times New Roman"/>
        </w:rPr>
      </w:pPr>
      <w:bookmarkStart w:id="50" w:name="_bookmark51"/>
      <w:bookmarkEnd w:id="50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3 </w:t>
      </w:r>
      <w:proofErr w:type="spellStart"/>
      <w:r w:rsidRPr="001F2327">
        <w:rPr>
          <w:rFonts w:cs="Times New Roman"/>
        </w:rPr>
        <w:t>thành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6C356C80" w14:textId="533057FF" w:rsidR="00A277B7" w:rsidRPr="001F2327" w:rsidRDefault="005A17A1" w:rsidP="00B357FD">
      <w:pPr>
        <w:pStyle w:val="BodyText"/>
        <w:spacing w:before="161" w:line="278" w:lineRule="auto"/>
        <w:ind w:right="347"/>
        <w:rPr>
          <w:rFonts w:cs="Times New Roman"/>
          <w:lang w:val="vi-V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DIM_LOCATION,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Hierarchy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operator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Custom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đoạn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mã</w:t>
      </w:r>
      <w:proofErr w:type="spellEnd"/>
      <w:r w:rsidRPr="001F2327">
        <w:rPr>
          <w:rFonts w:cs="Times New Roman"/>
        </w:rPr>
        <w:t>:</w:t>
      </w:r>
    </w:p>
    <w:p w14:paraId="58906AED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3762ECD3" w14:textId="2D9A3DB8" w:rsidR="00A277B7" w:rsidRPr="001F2327" w:rsidRDefault="00F20A80">
      <w:pPr>
        <w:pStyle w:val="BodyText"/>
        <w:ind w:left="113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13E8E31" wp14:editId="4592B5D3">
                <wp:extent cx="6629400" cy="513471"/>
                <wp:effectExtent l="0" t="0" r="0" b="0"/>
                <wp:docPr id="140" name="Text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51347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E6E416" w14:textId="77777777" w:rsidR="00F20A80" w:rsidRPr="00F20A80" w:rsidRDefault="00F20A80" w:rsidP="00F20A80">
                            <w:pPr>
                              <w:spacing w:before="2" w:line="276" w:lineRule="auto"/>
                              <w:ind w:left="105" w:firstLine="720"/>
                              <w:rPr>
                                <w:sz w:val="20"/>
                              </w:rPr>
                            </w:pPr>
                            <w:proofErr w:type="gramStart"/>
                            <w:r w:rsidRPr="00F20A80">
                              <w:rPr>
                                <w:sz w:val="20"/>
                              </w:rPr>
                              <w:t>GENERATE(</w:t>
                            </w:r>
                            <w:proofErr w:type="gramEnd"/>
                            <w:r w:rsidRPr="00F20A80">
                              <w:rPr>
                                <w:sz w:val="20"/>
                              </w:rPr>
                              <w:t>[DIM LOCATION].[COUNTRY].CHILDREN,</w:t>
                            </w:r>
                          </w:p>
                          <w:p w14:paraId="75B13C09" w14:textId="5AC909DD" w:rsidR="00A277B7" w:rsidRDefault="00F20A80" w:rsidP="00F20A80">
                            <w:pPr>
                              <w:spacing w:before="2" w:line="276" w:lineRule="auto"/>
                              <w:ind w:left="105" w:firstLine="720"/>
                              <w:rPr>
                                <w:sz w:val="20"/>
                              </w:rPr>
                            </w:pPr>
                            <w:r w:rsidRPr="00F20A80">
                              <w:rPr>
                                <w:sz w:val="20"/>
                              </w:rPr>
                              <w:tab/>
                            </w:r>
                            <w:proofErr w:type="gramStart"/>
                            <w:r w:rsidRPr="00F20A80">
                              <w:rPr>
                                <w:sz w:val="20"/>
                              </w:rPr>
                              <w:t>TOPCOUNT(</w:t>
                            </w:r>
                            <w:proofErr w:type="gramEnd"/>
                            <w:r w:rsidRPr="00F20A80">
                              <w:rPr>
                                <w:sz w:val="20"/>
                              </w:rPr>
                              <w:t>{[DIM LOCATION].[COUNTRY].CURRENTMEMBER * [DIM LOCATION].[City].Children}, 3, [MEASURES].[PROFIT]))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3E8E31" id="Textbox 140" o:spid="_x0000_s1029" type="#_x0000_t202" style="width:522pt;height:40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" filled="f" stroked="f">
                <v:textbox inset="0,0,0,0">
                  <w:txbxContent>
                    <w:p w14:paraId="5EE6E416" w14:textId="77777777" w:rsidR="00F20A80" w:rsidRPr="00F20A80" w:rsidRDefault="00F20A80" w:rsidP="00F20A80">
                      <w:pPr>
                        <w:spacing w:before="2" w:line="276" w:lineRule="auto"/>
                        <w:ind w:left="105" w:firstLine="720"/>
                        <w:rPr>
                          <w:sz w:val="20"/>
                        </w:rPr>
                      </w:pPr>
                      <w:proofErr w:type="gramStart"/>
                      <w:r w:rsidRPr="00F20A80">
                        <w:rPr>
                          <w:sz w:val="20"/>
                        </w:rPr>
                        <w:t>GENERATE(</w:t>
                      </w:r>
                      <w:proofErr w:type="gramEnd"/>
                      <w:r w:rsidRPr="00F20A80">
                        <w:rPr>
                          <w:sz w:val="20"/>
                        </w:rPr>
                        <w:t>[DIM LOCATION].[COUNTRY].CHILDREN,</w:t>
                      </w:r>
                    </w:p>
                    <w:p w14:paraId="75B13C09" w14:textId="5AC909DD" w:rsidR="00A277B7" w:rsidRDefault="00F20A80" w:rsidP="00F20A80">
                      <w:pPr>
                        <w:spacing w:before="2" w:line="276" w:lineRule="auto"/>
                        <w:ind w:left="105" w:firstLine="720"/>
                        <w:rPr>
                          <w:sz w:val="20"/>
                        </w:rPr>
                      </w:pPr>
                      <w:r w:rsidRPr="00F20A80">
                        <w:rPr>
                          <w:sz w:val="20"/>
                        </w:rPr>
                        <w:tab/>
                      </w:r>
                      <w:proofErr w:type="gramStart"/>
                      <w:r w:rsidRPr="00F20A80">
                        <w:rPr>
                          <w:sz w:val="20"/>
                        </w:rPr>
                        <w:t>TOPCOUNT(</w:t>
                      </w:r>
                      <w:proofErr w:type="gramEnd"/>
                      <w:r w:rsidRPr="00F20A80">
                        <w:rPr>
                          <w:sz w:val="20"/>
                        </w:rPr>
                        <w:t>{[DIM LOCATION].[COUNTRY].CURRENTMEMBER * [DIM LOCATION].[City].Children}, 3, [MEASURES].[PROFIT]))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24359D" w14:textId="77777777" w:rsidR="00A277B7" w:rsidRPr="001F2327" w:rsidRDefault="005A17A1">
      <w:pPr>
        <w:pStyle w:val="BodyText"/>
        <w:spacing w:before="6"/>
        <w:ind w:left="0"/>
        <w:rPr>
          <w:rFonts w:cs="Times New Roman"/>
          <w:sz w:val="5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73248" behindDoc="1" locked="0" layoutInCell="1" allowOverlap="1" wp14:anchorId="70ECEF36" wp14:editId="7B191983">
            <wp:simplePos x="0" y="0"/>
            <wp:positionH relativeFrom="page">
              <wp:posOffset>640080</wp:posOffset>
            </wp:positionH>
            <wp:positionV relativeFrom="paragraph">
              <wp:posOffset>56591</wp:posOffset>
            </wp:positionV>
            <wp:extent cx="6462746" cy="539876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746" cy="53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9B582" w14:textId="77777777" w:rsidR="00A277B7" w:rsidRPr="001F2327" w:rsidRDefault="005A17A1">
      <w:pPr>
        <w:pStyle w:val="BodyText"/>
        <w:spacing w:before="171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3424FE2A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Country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2"/>
          <w:sz w:val="24"/>
        </w:rPr>
        <w:t>nước</w:t>
      </w:r>
      <w:proofErr w:type="spellEnd"/>
      <w:r w:rsidRPr="001F2327">
        <w:rPr>
          <w:rFonts w:cs="Times New Roman"/>
          <w:spacing w:val="-2"/>
          <w:sz w:val="24"/>
        </w:rPr>
        <w:t>.</w:t>
      </w:r>
    </w:p>
    <w:p w14:paraId="0A37651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r w:rsidRPr="001F2327">
        <w:rPr>
          <w:rFonts w:cs="Times New Roman"/>
          <w:sz w:val="24"/>
        </w:rPr>
        <w:t>City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thành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phố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0A2E7A1B" w14:textId="2C49E872" w:rsidR="00A277B7" w:rsidRPr="001F2327" w:rsidRDefault="00F66993">
      <w:pPr>
        <w:pStyle w:val="ListParagraph"/>
        <w:numPr>
          <w:ilvl w:val="4"/>
          <w:numId w:val="22"/>
        </w:numPr>
        <w:tabs>
          <w:tab w:val="left" w:pos="948"/>
        </w:tabs>
        <w:spacing w:before="40" w:line="376" w:lineRule="auto"/>
        <w:ind w:left="228" w:right="4715" w:firstLine="360"/>
        <w:rPr>
          <w:rFonts w:cs="Times New Roman"/>
          <w:sz w:val="24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44256" behindDoc="0" locked="0" layoutInCell="1" allowOverlap="1" wp14:anchorId="2E8F1C65" wp14:editId="367783E7">
            <wp:simplePos x="0" y="0"/>
            <wp:positionH relativeFrom="column">
              <wp:posOffset>144780</wp:posOffset>
            </wp:positionH>
            <wp:positionV relativeFrom="paragraph">
              <wp:posOffset>653268</wp:posOffset>
            </wp:positionV>
            <wp:extent cx="5627077" cy="2736087"/>
            <wp:effectExtent l="0" t="0" r="0" b="7620"/>
            <wp:wrapTopAndBottom/>
            <wp:docPr id="1344818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8551" name="Picture 1" descr="A screenshot of a compu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77" cy="273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17A1" w:rsidRPr="001F2327">
        <w:rPr>
          <w:rFonts w:cs="Times New Roman"/>
          <w:sz w:val="24"/>
        </w:rPr>
        <w:t>Profit</w:t>
      </w:r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để</w:t>
      </w:r>
      <w:proofErr w:type="spellEnd"/>
      <w:r w:rsidR="005A17A1" w:rsidRPr="001F2327">
        <w:rPr>
          <w:rFonts w:cs="Times New Roman"/>
          <w:spacing w:val="-6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xem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tổng</w:t>
      </w:r>
      <w:proofErr w:type="spellEnd"/>
      <w:r w:rsidR="005A17A1" w:rsidRPr="001F2327">
        <w:rPr>
          <w:rFonts w:cs="Times New Roman"/>
          <w:spacing w:val="-8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lợi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nhuận</w:t>
      </w:r>
      <w:proofErr w:type="spellEnd"/>
      <w:r w:rsidR="005A17A1" w:rsidRPr="001F2327">
        <w:rPr>
          <w:rFonts w:cs="Times New Roman"/>
          <w:spacing w:val="-5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của</w:t>
      </w:r>
      <w:proofErr w:type="spellEnd"/>
      <w:r w:rsidR="005A17A1" w:rsidRPr="001F2327">
        <w:rPr>
          <w:rFonts w:cs="Times New Roman"/>
          <w:spacing w:val="-7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năm</w:t>
      </w:r>
      <w:proofErr w:type="spellEnd"/>
      <w:r w:rsidR="005A17A1" w:rsidRPr="001F2327">
        <w:rPr>
          <w:rFonts w:cs="Times New Roman"/>
          <w:spacing w:val="-3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tương</w:t>
      </w:r>
      <w:proofErr w:type="spellEnd"/>
      <w:r w:rsidR="005A17A1" w:rsidRPr="001F2327">
        <w:rPr>
          <w:rFonts w:cs="Times New Roman"/>
          <w:spacing w:val="-2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ứng</w:t>
      </w:r>
      <w:proofErr w:type="spellEnd"/>
      <w:r w:rsidR="005A17A1" w:rsidRPr="001F2327">
        <w:rPr>
          <w:rFonts w:cs="Times New Roman"/>
          <w:sz w:val="24"/>
        </w:rPr>
        <w:t xml:space="preserve">. </w:t>
      </w:r>
      <w:proofErr w:type="spellStart"/>
      <w:r w:rsidR="005A17A1" w:rsidRPr="001F2327">
        <w:rPr>
          <w:rFonts w:cs="Times New Roman"/>
          <w:sz w:val="24"/>
        </w:rPr>
        <w:t>Chọn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Excute</w:t>
      </w:r>
      <w:proofErr w:type="spellEnd"/>
      <w:r w:rsidR="005A17A1" w:rsidRPr="001F2327">
        <w:rPr>
          <w:rFonts w:cs="Times New Roman"/>
          <w:sz w:val="24"/>
        </w:rPr>
        <w:t xml:space="preserve"> Query. </w:t>
      </w:r>
      <w:proofErr w:type="spellStart"/>
      <w:r w:rsidR="005A17A1" w:rsidRPr="001F2327">
        <w:rPr>
          <w:rFonts w:cs="Times New Roman"/>
          <w:sz w:val="24"/>
        </w:rPr>
        <w:t>Kết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quả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truy</w:t>
      </w:r>
      <w:proofErr w:type="spellEnd"/>
      <w:r w:rsidR="005A17A1" w:rsidRPr="001F2327">
        <w:rPr>
          <w:rFonts w:cs="Times New Roman"/>
          <w:sz w:val="24"/>
        </w:rPr>
        <w:t xml:space="preserve"> </w:t>
      </w:r>
      <w:proofErr w:type="spellStart"/>
      <w:r w:rsidR="005A17A1" w:rsidRPr="001F2327">
        <w:rPr>
          <w:rFonts w:cs="Times New Roman"/>
          <w:sz w:val="24"/>
        </w:rPr>
        <w:t>vấn</w:t>
      </w:r>
      <w:proofErr w:type="spellEnd"/>
      <w:r w:rsidR="005A17A1" w:rsidRPr="001F2327">
        <w:rPr>
          <w:rFonts w:cs="Times New Roman"/>
          <w:sz w:val="24"/>
        </w:rPr>
        <w:t>:</w:t>
      </w:r>
    </w:p>
    <w:p w14:paraId="340F0140" w14:textId="5ECE52C3" w:rsidR="00A277B7" w:rsidRPr="001F2327" w:rsidRDefault="00A277B7">
      <w:pPr>
        <w:pStyle w:val="BodyText"/>
        <w:rPr>
          <w:rFonts w:cs="Times New Roman"/>
          <w:sz w:val="20"/>
        </w:rPr>
      </w:pPr>
    </w:p>
    <w:p w14:paraId="3EAFCADE" w14:textId="2C872B3E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70"/>
        <w:ind w:left="876" w:hanging="648"/>
        <w:rPr>
          <w:rFonts w:cs="Times New Roman"/>
        </w:rPr>
      </w:pPr>
      <w:bookmarkStart w:id="51" w:name="_bookmark52"/>
      <w:bookmarkEnd w:id="51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những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$1000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$10000</w:t>
      </w:r>
    </w:p>
    <w:p w14:paraId="79067F96" w14:textId="10451E35" w:rsidR="00A277B7" w:rsidRPr="001F2327" w:rsidRDefault="002E364A">
      <w:pPr>
        <w:pStyle w:val="BodyText"/>
        <w:spacing w:before="161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745280" behindDoc="0" locked="0" layoutInCell="1" allowOverlap="1" wp14:anchorId="4885D543" wp14:editId="3910D7CE">
            <wp:simplePos x="0" y="0"/>
            <wp:positionH relativeFrom="column">
              <wp:posOffset>131103</wp:posOffset>
            </wp:positionH>
            <wp:positionV relativeFrom="paragraph">
              <wp:posOffset>317109</wp:posOffset>
            </wp:positionV>
            <wp:extent cx="3875649" cy="1875045"/>
            <wp:effectExtent l="0" t="0" r="0" b="0"/>
            <wp:wrapTopAndBottom/>
            <wp:docPr id="74866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6410" name="Picture 1" descr="A screenshot of a computer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49" cy="187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A17A1" w:rsidRPr="001F2327">
        <w:rPr>
          <w:rFonts w:cs="Times New Roman"/>
          <w:b/>
        </w:rPr>
        <w:t>Bước</w:t>
      </w:r>
      <w:proofErr w:type="spellEnd"/>
      <w:r w:rsidR="005A17A1" w:rsidRPr="001F2327">
        <w:rPr>
          <w:rFonts w:cs="Times New Roman"/>
          <w:b/>
          <w:spacing w:val="-6"/>
        </w:rPr>
        <w:t xml:space="preserve"> </w:t>
      </w:r>
      <w:r w:rsidR="005A17A1" w:rsidRPr="001F2327">
        <w:rPr>
          <w:rFonts w:cs="Times New Roman"/>
          <w:b/>
        </w:rPr>
        <w:t>1:</w:t>
      </w:r>
      <w:r w:rsidR="005A17A1" w:rsidRPr="001F2327">
        <w:rPr>
          <w:rFonts w:cs="Times New Roman"/>
          <w:b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Thêm</w:t>
      </w:r>
      <w:proofErr w:type="spellEnd"/>
      <w:r w:rsidR="005A17A1" w:rsidRPr="001F2327">
        <w:rPr>
          <w:rFonts w:cs="Times New Roman"/>
        </w:rPr>
        <w:t xml:space="preserve"> Named</w:t>
      </w:r>
      <w:r w:rsidR="005A17A1" w:rsidRPr="001F2327">
        <w:rPr>
          <w:rFonts w:cs="Times New Roman"/>
          <w:spacing w:val="-1"/>
        </w:rPr>
        <w:t xml:space="preserve"> </w:t>
      </w:r>
      <w:r w:rsidR="005A17A1" w:rsidRPr="001F2327">
        <w:rPr>
          <w:rFonts w:cs="Times New Roman"/>
        </w:rPr>
        <w:t>Set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để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</w:rPr>
        <w:t>lọc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sản</w:t>
      </w:r>
      <w:proofErr w:type="spellEnd"/>
      <w:r w:rsidR="005A17A1" w:rsidRPr="001F2327">
        <w:rPr>
          <w:rFonts w:cs="Times New Roman"/>
          <w:spacing w:val="-1"/>
        </w:rPr>
        <w:t xml:space="preserve"> </w:t>
      </w:r>
      <w:proofErr w:type="spellStart"/>
      <w:r w:rsidR="005A17A1" w:rsidRPr="001F2327">
        <w:rPr>
          <w:rFonts w:cs="Times New Roman"/>
        </w:rPr>
        <w:t>phẩm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thỏa</w:t>
      </w:r>
      <w:proofErr w:type="spellEnd"/>
      <w:r w:rsidR="005A17A1" w:rsidRPr="001F2327">
        <w:rPr>
          <w:rFonts w:cs="Times New Roman"/>
          <w:spacing w:val="-8"/>
        </w:rPr>
        <w:t xml:space="preserve"> </w:t>
      </w:r>
      <w:proofErr w:type="spellStart"/>
      <w:r w:rsidR="005A17A1" w:rsidRPr="001F2327">
        <w:rPr>
          <w:rFonts w:cs="Times New Roman"/>
        </w:rPr>
        <w:t>điều</w:t>
      </w:r>
      <w:proofErr w:type="spellEnd"/>
      <w:r w:rsidR="005A17A1" w:rsidRPr="001F2327">
        <w:rPr>
          <w:rFonts w:cs="Times New Roman"/>
        </w:rPr>
        <w:t xml:space="preserve"> </w:t>
      </w:r>
      <w:proofErr w:type="spellStart"/>
      <w:r w:rsidR="005A17A1" w:rsidRPr="001F2327">
        <w:rPr>
          <w:rFonts w:cs="Times New Roman"/>
        </w:rPr>
        <w:t>kiện</w:t>
      </w:r>
      <w:proofErr w:type="spellEnd"/>
      <w:r w:rsidR="005A17A1" w:rsidRPr="001F2327">
        <w:rPr>
          <w:rFonts w:cs="Times New Roman"/>
        </w:rPr>
        <w:t>.</w:t>
      </w:r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Đặt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tên</w:t>
      </w:r>
      <w:proofErr w:type="spellEnd"/>
      <w:r w:rsidR="005A17A1" w:rsidRPr="001F2327">
        <w:rPr>
          <w:rFonts w:cs="Times New Roman"/>
          <w:spacing w:val="-2"/>
        </w:rPr>
        <w:t xml:space="preserve"> </w:t>
      </w:r>
      <w:proofErr w:type="spellStart"/>
      <w:r w:rsidR="005A17A1" w:rsidRPr="001F2327">
        <w:rPr>
          <w:rFonts w:cs="Times New Roman"/>
        </w:rPr>
        <w:t>là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r w:rsidR="005A17A1" w:rsidRPr="001F2327">
        <w:rPr>
          <w:rFonts w:cs="Times New Roman"/>
          <w:spacing w:val="-2"/>
        </w:rPr>
        <w:t>Cau9.</w:t>
      </w:r>
    </w:p>
    <w:p w14:paraId="09598EA3" w14:textId="71DB9737" w:rsidR="00A277B7" w:rsidRPr="001F2327" w:rsidRDefault="00A277B7">
      <w:pPr>
        <w:pStyle w:val="BodyText"/>
        <w:spacing w:before="6"/>
        <w:ind w:left="0"/>
        <w:rPr>
          <w:rFonts w:cs="Times New Roman"/>
          <w:sz w:val="11"/>
        </w:rPr>
      </w:pPr>
    </w:p>
    <w:p w14:paraId="4BC1C17B" w14:textId="77777777" w:rsidR="00A277B7" w:rsidRPr="001F2327" w:rsidRDefault="005A17A1">
      <w:pPr>
        <w:pStyle w:val="BodyText"/>
        <w:spacing w:before="174" w:line="278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Dimension</w:t>
      </w:r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DIM_PRODUCT,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Hierarchy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PRODUCT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NAME,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operator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IN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</w:rPr>
        <w:t xml:space="preserve"> filter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named set Cau9.</w:t>
      </w:r>
    </w:p>
    <w:p w14:paraId="63286359" w14:textId="77777777" w:rsidR="00A277B7" w:rsidRPr="001F2327" w:rsidRDefault="00A277B7">
      <w:pPr>
        <w:spacing w:line="278" w:lineRule="auto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1F783B1B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3F157B3" wp14:editId="7CBE4457">
            <wp:extent cx="6457910" cy="406146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10" cy="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3241" w14:textId="77777777" w:rsidR="00A277B7" w:rsidRPr="001F2327" w:rsidRDefault="005A17A1">
      <w:pPr>
        <w:pStyle w:val="BodyText"/>
        <w:spacing w:before="17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cột</w:t>
      </w:r>
      <w:proofErr w:type="spellEnd"/>
      <w:r w:rsidRPr="001F2327">
        <w:rPr>
          <w:rFonts w:cs="Times New Roman"/>
          <w:spacing w:val="-4"/>
        </w:rPr>
        <w:t>:</w:t>
      </w:r>
    </w:p>
    <w:p w14:paraId="6B14D15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rPr>
          <w:rFonts w:cs="Times New Roman"/>
          <w:sz w:val="24"/>
        </w:rPr>
      </w:pP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Name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phẩm</w:t>
      </w:r>
      <w:proofErr w:type="spellEnd"/>
      <w:r w:rsidRPr="001F2327">
        <w:rPr>
          <w:rFonts w:cs="Times New Roman"/>
          <w:spacing w:val="-4"/>
          <w:sz w:val="24"/>
        </w:rPr>
        <w:t>.</w:t>
      </w:r>
    </w:p>
    <w:p w14:paraId="18AFB56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 w:line="376" w:lineRule="auto"/>
        <w:ind w:left="228" w:right="4167" w:firstLine="360"/>
        <w:rPr>
          <w:rFonts w:cs="Times New Roman"/>
          <w:sz w:val="24"/>
        </w:rPr>
      </w:pPr>
      <w:r w:rsidRPr="001F2327">
        <w:rPr>
          <w:rFonts w:cs="Times New Roman"/>
          <w:sz w:val="24"/>
        </w:rPr>
        <w:t>Sales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để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xem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tổng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doanh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của</w:t>
      </w:r>
      <w:proofErr w:type="spellEnd"/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sản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phẩm</w:t>
      </w:r>
      <w:proofErr w:type="spellEnd"/>
      <w:r w:rsidRPr="001F2327">
        <w:rPr>
          <w:rFonts w:cs="Times New Roman"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tương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ứng</w:t>
      </w:r>
      <w:proofErr w:type="spellEnd"/>
      <w:r w:rsidRPr="001F2327">
        <w:rPr>
          <w:rFonts w:cs="Times New Roman"/>
          <w:sz w:val="24"/>
        </w:rPr>
        <w:t xml:space="preserve">.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Excute</w:t>
      </w:r>
      <w:proofErr w:type="spellEnd"/>
      <w:r w:rsidRPr="001F2327">
        <w:rPr>
          <w:rFonts w:cs="Times New Roman"/>
          <w:sz w:val="24"/>
        </w:rPr>
        <w:t xml:space="preserve"> Query. </w:t>
      </w:r>
      <w:proofErr w:type="spellStart"/>
      <w:r w:rsidRPr="001F2327">
        <w:rPr>
          <w:rFonts w:cs="Times New Roman"/>
          <w:sz w:val="24"/>
        </w:rPr>
        <w:t>Kết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quả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truy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vấn</w:t>
      </w:r>
      <w:proofErr w:type="spellEnd"/>
      <w:r w:rsidRPr="001F2327">
        <w:rPr>
          <w:rFonts w:cs="Times New Roman"/>
          <w:sz w:val="24"/>
        </w:rPr>
        <w:t>:</w:t>
      </w:r>
    </w:p>
    <w:p w14:paraId="27CEC5ED" w14:textId="3033F8E1" w:rsidR="00A277B7" w:rsidRPr="001F2327" w:rsidRDefault="002157B2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746304" behindDoc="0" locked="0" layoutInCell="1" allowOverlap="1" wp14:anchorId="54DF8F20" wp14:editId="4C1185FE">
            <wp:simplePos x="0" y="0"/>
            <wp:positionH relativeFrom="column">
              <wp:posOffset>144780</wp:posOffset>
            </wp:positionH>
            <wp:positionV relativeFrom="paragraph">
              <wp:posOffset>684</wp:posOffset>
            </wp:positionV>
            <wp:extent cx="4965895" cy="2084467"/>
            <wp:effectExtent l="0" t="0" r="6350" b="0"/>
            <wp:wrapTopAndBottom/>
            <wp:docPr id="50812232" name="Picture 1" descr="A screenshot of a produc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232" name="Picture 1" descr="A screenshot of a product list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895" cy="208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BCD98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1015"/>
        </w:tabs>
        <w:spacing w:before="193"/>
        <w:ind w:left="1015" w:hanging="787"/>
        <w:rPr>
          <w:rFonts w:cs="Times New Roman"/>
        </w:rPr>
      </w:pPr>
      <w:bookmarkStart w:id="52" w:name="_bookmark53"/>
      <w:bookmarkEnd w:id="52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khu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vực</w:t>
      </w:r>
      <w:proofErr w:type="spellEnd"/>
      <w:r w:rsidRPr="001F2327">
        <w:rPr>
          <w:rFonts w:cs="Times New Roman"/>
        </w:rPr>
        <w:t xml:space="preserve">, </w:t>
      </w:r>
      <w:proofErr w:type="spellStart"/>
      <w:r w:rsidRPr="001F2327">
        <w:rPr>
          <w:rFonts w:cs="Times New Roman"/>
        </w:rPr>
        <w:t>đất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nước</w:t>
      </w:r>
      <w:proofErr w:type="spellEnd"/>
    </w:p>
    <w:p w14:paraId="085B186A" w14:textId="77777777" w:rsidR="00A277B7" w:rsidRPr="001F2327" w:rsidRDefault="005A17A1">
      <w:pPr>
        <w:pStyle w:val="BodyText"/>
        <w:spacing w:before="165" w:line="376" w:lineRule="auto"/>
        <w:ind w:right="226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cửa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sổ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cột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Market,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Region,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Country,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Fact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 xml:space="preserve">Count.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Excute</w:t>
      </w:r>
      <w:proofErr w:type="spellEnd"/>
      <w:r w:rsidRPr="001F2327">
        <w:rPr>
          <w:rFonts w:cs="Times New Roman"/>
        </w:rPr>
        <w:t xml:space="preserve"> Query.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</w:rPr>
        <w:t>:</w:t>
      </w:r>
    </w:p>
    <w:p w14:paraId="29C445F8" w14:textId="6649C1AC" w:rsidR="00A277B7" w:rsidRPr="001F2327" w:rsidRDefault="00AC272B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3697C14C" wp14:editId="6E3F663F">
            <wp:extent cx="4601217" cy="3505689"/>
            <wp:effectExtent l="0" t="0" r="8890" b="0"/>
            <wp:docPr id="922421308" name="Picture 1" descr="A table with numbers and a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1308" name="Picture 1" descr="A table with numbers and a market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FC0E" w14:textId="77777777" w:rsidR="00A277B7" w:rsidRPr="001F2327" w:rsidRDefault="00A277B7">
      <w:pPr>
        <w:rPr>
          <w:rFonts w:cs="Times New Roman"/>
          <w:sz w:val="20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121E916F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70"/>
        <w:ind w:left="676" w:hanging="448"/>
        <w:rPr>
          <w:rFonts w:cs="Times New Roman"/>
        </w:rPr>
      </w:pPr>
      <w:bookmarkStart w:id="53" w:name="_bookmark54"/>
      <w:bookmarkEnd w:id="53"/>
      <w:proofErr w:type="spellStart"/>
      <w:r w:rsidRPr="001F2327">
        <w:rPr>
          <w:rFonts w:cs="Times New Roman"/>
        </w:rPr>
        <w:lastRenderedPageBreak/>
        <w:t>Sử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ngôn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ngữ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5"/>
        </w:rPr>
        <w:t>MDX</w:t>
      </w:r>
    </w:p>
    <w:p w14:paraId="39BE1BD4" w14:textId="259590DF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ind w:left="876" w:hanging="648"/>
        <w:rPr>
          <w:rFonts w:cs="Times New Roman"/>
        </w:rPr>
      </w:pPr>
      <w:bookmarkStart w:id="54" w:name="_bookmark55"/>
      <w:bookmarkEnd w:id="54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nước</w:t>
      </w:r>
      <w:proofErr w:type="spellEnd"/>
      <w:r w:rsidRPr="001F2327">
        <w:rPr>
          <w:rFonts w:cs="Times New Roman"/>
          <w:spacing w:val="-5"/>
        </w:rPr>
        <w:t xml:space="preserve"> </w:t>
      </w:r>
      <w:r w:rsidR="003420F3" w:rsidRPr="001F2327">
        <w:rPr>
          <w:rFonts w:cs="Times New Roman"/>
        </w:rPr>
        <w:t>Đức</w:t>
      </w:r>
      <w:r w:rsidRPr="001F2327">
        <w:rPr>
          <w:rFonts w:cs="Times New Roman"/>
          <w:spacing w:val="-2"/>
        </w:rPr>
        <w:t xml:space="preserve"> (</w:t>
      </w:r>
      <w:r w:rsidR="003420F3" w:rsidRPr="001F2327">
        <w:rPr>
          <w:rFonts w:cs="Times New Roman"/>
          <w:spacing w:val="-2"/>
        </w:rPr>
        <w:t>Germany</w:t>
      </w:r>
      <w:r w:rsidRPr="001F2327">
        <w:rPr>
          <w:rFonts w:cs="Times New Roman"/>
          <w:spacing w:val="-2"/>
        </w:rPr>
        <w:t>)</w:t>
      </w:r>
    </w:p>
    <w:p w14:paraId="4D3E58F3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6BE7404F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4272" behindDoc="1" locked="0" layoutInCell="1" allowOverlap="1" wp14:anchorId="05BB4CF3" wp14:editId="21AB2BCA">
                <wp:simplePos x="0" y="0"/>
                <wp:positionH relativeFrom="page">
                  <wp:posOffset>571500</wp:posOffset>
                </wp:positionH>
                <wp:positionV relativeFrom="paragraph">
                  <wp:posOffset>101600</wp:posOffset>
                </wp:positionV>
                <wp:extent cx="6508750" cy="679450"/>
                <wp:effectExtent l="0" t="0" r="25400" b="25400"/>
                <wp:wrapTopAndBottom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08750" cy="67945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353437D" w14:textId="77777777" w:rsidR="003420F3" w:rsidRPr="003420F3" w:rsidRDefault="003420F3" w:rsidP="003420F3">
                            <w:pPr>
                              <w:spacing w:line="234" w:lineRule="exact"/>
                              <w:ind w:left="105"/>
                              <w:rPr>
                                <w:sz w:val="20"/>
                              </w:rPr>
                            </w:pPr>
                            <w:r w:rsidRPr="003420F3">
                              <w:rPr>
                                <w:sz w:val="20"/>
                              </w:rPr>
                              <w:t xml:space="preserve">SELECT NON EMPTY </w:t>
                            </w:r>
                            <w:proofErr w:type="gramStart"/>
                            <w:r w:rsidRPr="003420F3">
                              <w:rPr>
                                <w:sz w:val="20"/>
                              </w:rPr>
                              <w:t>{ [</w:t>
                            </w:r>
                            <w:proofErr w:type="gramEnd"/>
                            <w:r w:rsidRPr="003420F3">
                              <w:rPr>
                                <w:sz w:val="20"/>
                              </w:rPr>
                              <w:t>MEASURES].[PROFIT] } ON COLUMNS,</w:t>
                            </w:r>
                          </w:p>
                          <w:p w14:paraId="6AE1089A" w14:textId="77777777" w:rsidR="003420F3" w:rsidRPr="003420F3" w:rsidRDefault="003420F3" w:rsidP="003420F3">
                            <w:pPr>
                              <w:spacing w:line="234" w:lineRule="exact"/>
                              <w:ind w:left="105"/>
                              <w:rPr>
                                <w:sz w:val="20"/>
                              </w:rPr>
                            </w:pPr>
                            <w:r w:rsidRPr="003420F3">
                              <w:rPr>
                                <w:sz w:val="20"/>
                              </w:rPr>
                              <w:t xml:space="preserve">NON EMPTY </w:t>
                            </w:r>
                            <w:proofErr w:type="gramStart"/>
                            <w:r w:rsidRPr="003420F3">
                              <w:rPr>
                                <w:sz w:val="20"/>
                              </w:rPr>
                              <w:t>{ (</w:t>
                            </w:r>
                            <w:proofErr w:type="gramEnd"/>
                            <w:r w:rsidRPr="003420F3">
                              <w:rPr>
                                <w:sz w:val="20"/>
                              </w:rPr>
                              <w:t>[DIM SHIPDATE].[SHIP DATE YEAR].CHILDREN ) } ON ROWS</w:t>
                            </w:r>
                          </w:p>
                          <w:p w14:paraId="5613F661" w14:textId="77777777" w:rsidR="003420F3" w:rsidRPr="003420F3" w:rsidRDefault="003420F3" w:rsidP="003420F3">
                            <w:pPr>
                              <w:spacing w:line="234" w:lineRule="exact"/>
                              <w:ind w:left="105"/>
                              <w:rPr>
                                <w:sz w:val="20"/>
                              </w:rPr>
                            </w:pPr>
                            <w:r w:rsidRPr="003420F3">
                              <w:rPr>
                                <w:sz w:val="20"/>
                              </w:rPr>
                              <w:t>FROM [IS217 SSIS]</w:t>
                            </w:r>
                          </w:p>
                          <w:p w14:paraId="40405899" w14:textId="56DFB995" w:rsidR="00A277B7" w:rsidRDefault="003420F3" w:rsidP="003420F3">
                            <w:pPr>
                              <w:spacing w:line="234" w:lineRule="exact"/>
                              <w:ind w:left="105"/>
                              <w:rPr>
                                <w:sz w:val="20"/>
                              </w:rPr>
                            </w:pPr>
                            <w:r w:rsidRPr="003420F3">
                              <w:rPr>
                                <w:sz w:val="20"/>
                              </w:rPr>
                              <w:t>WHERE [DIM LOCATION</w:t>
                            </w:r>
                            <w:proofErr w:type="gramStart"/>
                            <w:r w:rsidRPr="003420F3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3420F3">
                              <w:rPr>
                                <w:sz w:val="20"/>
                              </w:rPr>
                              <w:t>Hierarchy].[Country].&amp;[Germany]&amp;[EMEA]&amp;[Central];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4CF3" id="Textbox 147" o:spid="_x0000_s1030" type="#_x0000_t202" style="position:absolute;margin-left:45pt;margin-top:8pt;width:512.5pt;height:53.5pt;z-index:-251742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" filled="f" strokeweight=".16931mm">
                <v:path arrowok="t"/>
                <v:textbox inset="0,0,0,0">
                  <w:txbxContent>
                    <w:p w14:paraId="1353437D" w14:textId="77777777" w:rsidR="003420F3" w:rsidRPr="003420F3" w:rsidRDefault="003420F3" w:rsidP="003420F3">
                      <w:pPr>
                        <w:spacing w:line="234" w:lineRule="exact"/>
                        <w:ind w:left="105"/>
                        <w:rPr>
                          <w:sz w:val="20"/>
                        </w:rPr>
                      </w:pPr>
                      <w:r w:rsidRPr="003420F3">
                        <w:rPr>
                          <w:sz w:val="20"/>
                        </w:rPr>
                        <w:t xml:space="preserve">SELECT NON EMPTY </w:t>
                      </w:r>
                      <w:proofErr w:type="gramStart"/>
                      <w:r w:rsidRPr="003420F3">
                        <w:rPr>
                          <w:sz w:val="20"/>
                        </w:rPr>
                        <w:t>{ [</w:t>
                      </w:r>
                      <w:proofErr w:type="gramEnd"/>
                      <w:r w:rsidRPr="003420F3">
                        <w:rPr>
                          <w:sz w:val="20"/>
                        </w:rPr>
                        <w:t>MEASURES].[PROFIT] } ON COLUMNS,</w:t>
                      </w:r>
                    </w:p>
                    <w:p w14:paraId="6AE1089A" w14:textId="77777777" w:rsidR="003420F3" w:rsidRPr="003420F3" w:rsidRDefault="003420F3" w:rsidP="003420F3">
                      <w:pPr>
                        <w:spacing w:line="234" w:lineRule="exact"/>
                        <w:ind w:left="105"/>
                        <w:rPr>
                          <w:sz w:val="20"/>
                        </w:rPr>
                      </w:pPr>
                      <w:r w:rsidRPr="003420F3">
                        <w:rPr>
                          <w:sz w:val="20"/>
                        </w:rPr>
                        <w:t xml:space="preserve">NON EMPTY </w:t>
                      </w:r>
                      <w:proofErr w:type="gramStart"/>
                      <w:r w:rsidRPr="003420F3">
                        <w:rPr>
                          <w:sz w:val="20"/>
                        </w:rPr>
                        <w:t>{ (</w:t>
                      </w:r>
                      <w:proofErr w:type="gramEnd"/>
                      <w:r w:rsidRPr="003420F3">
                        <w:rPr>
                          <w:sz w:val="20"/>
                        </w:rPr>
                        <w:t>[DIM SHIPDATE].[SHIP DATE YEAR].CHILDREN ) } ON ROWS</w:t>
                      </w:r>
                    </w:p>
                    <w:p w14:paraId="5613F661" w14:textId="77777777" w:rsidR="003420F3" w:rsidRPr="003420F3" w:rsidRDefault="003420F3" w:rsidP="003420F3">
                      <w:pPr>
                        <w:spacing w:line="234" w:lineRule="exact"/>
                        <w:ind w:left="105"/>
                        <w:rPr>
                          <w:sz w:val="20"/>
                        </w:rPr>
                      </w:pPr>
                      <w:r w:rsidRPr="003420F3">
                        <w:rPr>
                          <w:sz w:val="20"/>
                        </w:rPr>
                        <w:t>FROM [IS217 SSIS]</w:t>
                      </w:r>
                    </w:p>
                    <w:p w14:paraId="40405899" w14:textId="56DFB995" w:rsidR="00A277B7" w:rsidRDefault="003420F3" w:rsidP="003420F3">
                      <w:pPr>
                        <w:spacing w:line="234" w:lineRule="exact"/>
                        <w:ind w:left="105"/>
                        <w:rPr>
                          <w:sz w:val="20"/>
                        </w:rPr>
                      </w:pPr>
                      <w:r w:rsidRPr="003420F3">
                        <w:rPr>
                          <w:sz w:val="20"/>
                        </w:rPr>
                        <w:t>WHERE [DIM LOCATION</w:t>
                      </w:r>
                      <w:proofErr w:type="gramStart"/>
                      <w:r w:rsidRPr="003420F3">
                        <w:rPr>
                          <w:sz w:val="20"/>
                        </w:rPr>
                        <w:t>].[</w:t>
                      </w:r>
                      <w:proofErr w:type="gramEnd"/>
                      <w:r w:rsidRPr="003420F3">
                        <w:rPr>
                          <w:sz w:val="20"/>
                        </w:rPr>
                        <w:t>Hierarchy].[Country].&amp;[Germany]&amp;[EMEA]&amp;[Central];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B1555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558E1074" w14:textId="1D353E50" w:rsidR="00A277B7" w:rsidRPr="001F2327" w:rsidRDefault="007A3451">
      <w:pPr>
        <w:pStyle w:val="BodyText"/>
        <w:spacing w:before="8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inline distT="0" distB="0" distL="0" distR="0" wp14:anchorId="59CAC4B7" wp14:editId="7F13548C">
            <wp:extent cx="2009775" cy="1739900"/>
            <wp:effectExtent l="0" t="0" r="9525" b="0"/>
            <wp:docPr id="142132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3876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7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2348" w14:textId="229F01E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6"/>
        <w:ind w:left="876" w:hanging="648"/>
        <w:rPr>
          <w:rFonts w:cs="Times New Roman"/>
        </w:rPr>
      </w:pPr>
      <w:bookmarkStart w:id="55" w:name="_bookmark56"/>
      <w:bookmarkEnd w:id="55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khách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mang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r w:rsidR="003420F3" w:rsidRPr="001F2327">
        <w:rPr>
          <w:rFonts w:cs="Times New Roman"/>
          <w:spacing w:val="-10"/>
        </w:rPr>
        <w:t>2018</w:t>
      </w:r>
    </w:p>
    <w:p w14:paraId="73C865A2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69EFE7F1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5296" behindDoc="1" locked="0" layoutInCell="1" allowOverlap="1" wp14:anchorId="4D31CBC7" wp14:editId="3EBBB2E8">
                <wp:simplePos x="0" y="0"/>
                <wp:positionH relativeFrom="page">
                  <wp:posOffset>571500</wp:posOffset>
                </wp:positionH>
                <wp:positionV relativeFrom="paragraph">
                  <wp:posOffset>104775</wp:posOffset>
                </wp:positionV>
                <wp:extent cx="6635115" cy="1193800"/>
                <wp:effectExtent l="0" t="0" r="13335" b="25400"/>
                <wp:wrapTopAndBottom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1938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B0CE549" w14:textId="77777777" w:rsidR="005108F6" w:rsidRPr="005108F6" w:rsidRDefault="005108F6" w:rsidP="005108F6">
                            <w:pPr>
                              <w:spacing w:before="154"/>
                              <w:ind w:left="105"/>
                              <w:rPr>
                                <w:sz w:val="20"/>
                              </w:rPr>
                            </w:pPr>
                            <w:r w:rsidRPr="005108F6">
                              <w:rPr>
                                <w:sz w:val="20"/>
                              </w:rPr>
                              <w:t xml:space="preserve">SELECT NON EMPTY </w:t>
                            </w:r>
                            <w:proofErr w:type="gramStart"/>
                            <w:r w:rsidRPr="005108F6">
                              <w:rPr>
                                <w:sz w:val="20"/>
                              </w:rPr>
                              <w:t>{ [</w:t>
                            </w:r>
                            <w:proofErr w:type="gramEnd"/>
                            <w:r w:rsidRPr="005108F6">
                              <w:rPr>
                                <w:sz w:val="20"/>
                              </w:rPr>
                              <w:t xml:space="preserve">MEASURES].[PROFIT] } ON COLUMNS, </w:t>
                            </w:r>
                          </w:p>
                          <w:p w14:paraId="38C52D56" w14:textId="77777777" w:rsidR="005108F6" w:rsidRPr="005108F6" w:rsidRDefault="005108F6" w:rsidP="005108F6">
                            <w:pPr>
                              <w:spacing w:before="154"/>
                              <w:ind w:left="105"/>
                              <w:rPr>
                                <w:sz w:val="20"/>
                              </w:rPr>
                            </w:pPr>
                            <w:r w:rsidRPr="005108F6">
                              <w:rPr>
                                <w:sz w:val="20"/>
                              </w:rPr>
                              <w:t xml:space="preserve">NON EMPTY </w:t>
                            </w:r>
                            <w:proofErr w:type="gramStart"/>
                            <w:r w:rsidRPr="005108F6">
                              <w:rPr>
                                <w:sz w:val="20"/>
                              </w:rPr>
                              <w:t>{ (</w:t>
                            </w:r>
                            <w:proofErr w:type="gramEnd"/>
                            <w:r w:rsidRPr="005108F6">
                              <w:rPr>
                                <w:sz w:val="20"/>
                              </w:rPr>
                              <w:t xml:space="preserve">[DIM CUSTOMER].[SEGMENT].[SEGMENT].ALLMEMBERS * [DIM SHIPDATE].[Ship Date Year].[Ship Date Year].ALLMEMBERS ) } ON ROWS </w:t>
                            </w:r>
                          </w:p>
                          <w:p w14:paraId="7F6913FB" w14:textId="77777777" w:rsidR="005108F6" w:rsidRPr="005108F6" w:rsidRDefault="005108F6" w:rsidP="005108F6">
                            <w:pPr>
                              <w:spacing w:before="154"/>
                              <w:ind w:left="105"/>
                              <w:rPr>
                                <w:sz w:val="20"/>
                              </w:rPr>
                            </w:pPr>
                            <w:r w:rsidRPr="005108F6">
                              <w:rPr>
                                <w:sz w:val="20"/>
                              </w:rPr>
                              <w:t xml:space="preserve">FROM [IS217 SSIS] </w:t>
                            </w:r>
                          </w:p>
                          <w:p w14:paraId="1EAA21B8" w14:textId="7D3078EB" w:rsidR="00A277B7" w:rsidRDefault="005108F6" w:rsidP="005108F6">
                            <w:pPr>
                              <w:spacing w:before="154"/>
                              <w:ind w:left="105"/>
                              <w:rPr>
                                <w:sz w:val="20"/>
                              </w:rPr>
                            </w:pPr>
                            <w:r w:rsidRPr="005108F6">
                              <w:rPr>
                                <w:sz w:val="20"/>
                              </w:rPr>
                              <w:t>WHERE ([DIM SHIPDATE</w:t>
                            </w:r>
                            <w:proofErr w:type="gramStart"/>
                            <w:r w:rsidRPr="005108F6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5108F6">
                              <w:rPr>
                                <w:sz w:val="20"/>
                              </w:rPr>
                              <w:t>Hierarchy].[Ship Date Year].&amp;[2018] 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1CBC7" id="Textbox 149" o:spid="_x0000_s1031" type="#_x0000_t202" style="position:absolute;margin-left:45pt;margin-top:8.25pt;width:522.45pt;height:94pt;z-index:-25174118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" filled="f" strokeweight=".16931mm">
                <v:path arrowok="t"/>
                <v:textbox inset="0,0,0,0">
                  <w:txbxContent>
                    <w:p w14:paraId="7B0CE549" w14:textId="77777777" w:rsidR="005108F6" w:rsidRPr="005108F6" w:rsidRDefault="005108F6" w:rsidP="005108F6">
                      <w:pPr>
                        <w:spacing w:before="154"/>
                        <w:ind w:left="105"/>
                        <w:rPr>
                          <w:sz w:val="20"/>
                        </w:rPr>
                      </w:pPr>
                      <w:r w:rsidRPr="005108F6">
                        <w:rPr>
                          <w:sz w:val="20"/>
                        </w:rPr>
                        <w:t xml:space="preserve">SELECT NON EMPTY </w:t>
                      </w:r>
                      <w:proofErr w:type="gramStart"/>
                      <w:r w:rsidRPr="005108F6">
                        <w:rPr>
                          <w:sz w:val="20"/>
                        </w:rPr>
                        <w:t>{ [</w:t>
                      </w:r>
                      <w:proofErr w:type="gramEnd"/>
                      <w:r w:rsidRPr="005108F6">
                        <w:rPr>
                          <w:sz w:val="20"/>
                        </w:rPr>
                        <w:t xml:space="preserve">MEASURES].[PROFIT] } ON COLUMNS, </w:t>
                      </w:r>
                    </w:p>
                    <w:p w14:paraId="38C52D56" w14:textId="77777777" w:rsidR="005108F6" w:rsidRPr="005108F6" w:rsidRDefault="005108F6" w:rsidP="005108F6">
                      <w:pPr>
                        <w:spacing w:before="154"/>
                        <w:ind w:left="105"/>
                        <w:rPr>
                          <w:sz w:val="20"/>
                        </w:rPr>
                      </w:pPr>
                      <w:r w:rsidRPr="005108F6">
                        <w:rPr>
                          <w:sz w:val="20"/>
                        </w:rPr>
                        <w:t xml:space="preserve">NON EMPTY </w:t>
                      </w:r>
                      <w:proofErr w:type="gramStart"/>
                      <w:r w:rsidRPr="005108F6">
                        <w:rPr>
                          <w:sz w:val="20"/>
                        </w:rPr>
                        <w:t>{ (</w:t>
                      </w:r>
                      <w:proofErr w:type="gramEnd"/>
                      <w:r w:rsidRPr="005108F6">
                        <w:rPr>
                          <w:sz w:val="20"/>
                        </w:rPr>
                        <w:t xml:space="preserve">[DIM CUSTOMER].[SEGMENT].[SEGMENT].ALLMEMBERS * [DIM SHIPDATE].[Ship Date Year].[Ship Date Year].ALLMEMBERS ) } ON ROWS </w:t>
                      </w:r>
                    </w:p>
                    <w:p w14:paraId="7F6913FB" w14:textId="77777777" w:rsidR="005108F6" w:rsidRPr="005108F6" w:rsidRDefault="005108F6" w:rsidP="005108F6">
                      <w:pPr>
                        <w:spacing w:before="154"/>
                        <w:ind w:left="105"/>
                        <w:rPr>
                          <w:sz w:val="20"/>
                        </w:rPr>
                      </w:pPr>
                      <w:r w:rsidRPr="005108F6">
                        <w:rPr>
                          <w:sz w:val="20"/>
                        </w:rPr>
                        <w:t xml:space="preserve">FROM [IS217 SSIS] </w:t>
                      </w:r>
                    </w:p>
                    <w:p w14:paraId="1EAA21B8" w14:textId="7D3078EB" w:rsidR="00A277B7" w:rsidRDefault="005108F6" w:rsidP="005108F6">
                      <w:pPr>
                        <w:spacing w:before="154"/>
                        <w:ind w:left="105"/>
                        <w:rPr>
                          <w:sz w:val="20"/>
                        </w:rPr>
                      </w:pPr>
                      <w:r w:rsidRPr="005108F6">
                        <w:rPr>
                          <w:sz w:val="20"/>
                        </w:rPr>
                        <w:t>WHERE ([DIM SHIPDATE</w:t>
                      </w:r>
                      <w:proofErr w:type="gramStart"/>
                      <w:r w:rsidRPr="005108F6">
                        <w:rPr>
                          <w:sz w:val="20"/>
                        </w:rPr>
                        <w:t>].[</w:t>
                      </w:r>
                      <w:proofErr w:type="gramEnd"/>
                      <w:r w:rsidRPr="005108F6">
                        <w:rPr>
                          <w:sz w:val="20"/>
                        </w:rPr>
                        <w:t>Hierarchy].[Ship Date Year].&amp;[2018] 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A1FE90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68AFB75F" w14:textId="47259023" w:rsidR="00A277B7" w:rsidRPr="001F2327" w:rsidRDefault="00715894">
      <w:pPr>
        <w:pStyle w:val="BodyText"/>
        <w:spacing w:before="10"/>
        <w:ind w:left="0"/>
        <w:rPr>
          <w:rFonts w:cs="Times New Roman"/>
          <w:sz w:val="12"/>
        </w:rPr>
      </w:pPr>
      <w:r w:rsidRPr="001F2327">
        <w:rPr>
          <w:rFonts w:cs="Times New Roman"/>
          <w:noProof/>
          <w:sz w:val="12"/>
        </w:rPr>
        <w:drawing>
          <wp:inline distT="0" distB="0" distL="0" distR="0" wp14:anchorId="102D652F" wp14:editId="2078004F">
            <wp:extent cx="3327400" cy="1128640"/>
            <wp:effectExtent l="0" t="0" r="6350" b="0"/>
            <wp:docPr id="81739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96262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46709" cy="11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A848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5"/>
        <w:ind w:left="876" w:hanging="648"/>
        <w:rPr>
          <w:rFonts w:cs="Times New Roman"/>
        </w:rPr>
      </w:pPr>
      <w:bookmarkStart w:id="56" w:name="_bookmark57"/>
      <w:bookmarkEnd w:id="56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5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71B693CA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0450B116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6320" behindDoc="1" locked="0" layoutInCell="1" allowOverlap="1" wp14:anchorId="77047046" wp14:editId="41CB55E8">
                <wp:simplePos x="0" y="0"/>
                <wp:positionH relativeFrom="page">
                  <wp:posOffset>571500</wp:posOffset>
                </wp:positionH>
                <wp:positionV relativeFrom="paragraph">
                  <wp:posOffset>107315</wp:posOffset>
                </wp:positionV>
                <wp:extent cx="6635115" cy="793750"/>
                <wp:effectExtent l="0" t="0" r="13335" b="25400"/>
                <wp:wrapTopAndBottom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79375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74A7B3" w14:textId="77777777" w:rsidR="003C09C8" w:rsidRPr="003C09C8" w:rsidRDefault="003C09C8" w:rsidP="003C09C8">
                            <w:pPr>
                              <w:spacing w:before="3" w:line="390" w:lineRule="atLeast"/>
                              <w:ind w:left="105" w:right="1158"/>
                              <w:rPr>
                                <w:sz w:val="20"/>
                              </w:rPr>
                            </w:pPr>
                            <w:r w:rsidRPr="003C09C8">
                              <w:rPr>
                                <w:sz w:val="20"/>
                              </w:rPr>
                              <w:t xml:space="preserve">SELECT </w:t>
                            </w:r>
                            <w:proofErr w:type="gramStart"/>
                            <w:r w:rsidRPr="003C09C8">
                              <w:rPr>
                                <w:sz w:val="20"/>
                              </w:rPr>
                              <w:t>{ [</w:t>
                            </w:r>
                            <w:proofErr w:type="gramEnd"/>
                            <w:r w:rsidRPr="003C09C8">
                              <w:rPr>
                                <w:sz w:val="20"/>
                              </w:rPr>
                              <w:t>MEASURES].[PROFIT], [MEASURES].[QUANTITY] } ON COLUMNS,</w:t>
                            </w:r>
                          </w:p>
                          <w:p w14:paraId="2D523EB1" w14:textId="77777777" w:rsidR="003C09C8" w:rsidRPr="003C09C8" w:rsidRDefault="003C09C8" w:rsidP="003C09C8">
                            <w:pPr>
                              <w:spacing w:before="3" w:line="390" w:lineRule="atLeast"/>
                              <w:ind w:left="105" w:right="1158"/>
                              <w:rPr>
                                <w:sz w:val="20"/>
                              </w:rPr>
                            </w:pPr>
                            <w:proofErr w:type="gramStart"/>
                            <w:r w:rsidRPr="003C09C8">
                              <w:rPr>
                                <w:sz w:val="20"/>
                              </w:rPr>
                              <w:t>{ TOPCOUNT</w:t>
                            </w:r>
                            <w:proofErr w:type="gramEnd"/>
                            <w:r w:rsidRPr="003C09C8">
                              <w:rPr>
                                <w:sz w:val="20"/>
                              </w:rPr>
                              <w:t>({ [DIM PRODUCT].[PRODUCT NAME].CHILDREN}, 5, [MEASURES].[PROFIT]) } ON ROWS</w:t>
                            </w:r>
                          </w:p>
                          <w:p w14:paraId="7E7317A7" w14:textId="473BDCC6" w:rsidR="00A277B7" w:rsidRDefault="003C09C8" w:rsidP="003C09C8">
                            <w:pPr>
                              <w:spacing w:before="3" w:line="390" w:lineRule="atLeast"/>
                              <w:ind w:left="105" w:right="1158"/>
                              <w:rPr>
                                <w:sz w:val="20"/>
                              </w:rPr>
                            </w:pPr>
                            <w:r w:rsidRPr="003C09C8">
                              <w:rPr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3C09C8">
                              <w:rPr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7046" id="Textbox 151" o:spid="_x0000_s1032" type="#_x0000_t202" style="position:absolute;margin-left:45pt;margin-top:8.45pt;width:522.45pt;height:62.5pt;z-index:-251740160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" filled="f" strokeweight=".16931mm">
                <v:path arrowok="t"/>
                <v:textbox inset="0,0,0,0">
                  <w:txbxContent>
                    <w:p w14:paraId="0374A7B3" w14:textId="77777777" w:rsidR="003C09C8" w:rsidRPr="003C09C8" w:rsidRDefault="003C09C8" w:rsidP="003C09C8">
                      <w:pPr>
                        <w:spacing w:before="3" w:line="390" w:lineRule="atLeast"/>
                        <w:ind w:left="105" w:right="1158"/>
                        <w:rPr>
                          <w:sz w:val="20"/>
                        </w:rPr>
                      </w:pPr>
                      <w:r w:rsidRPr="003C09C8">
                        <w:rPr>
                          <w:sz w:val="20"/>
                        </w:rPr>
                        <w:t xml:space="preserve">SELECT </w:t>
                      </w:r>
                      <w:proofErr w:type="gramStart"/>
                      <w:r w:rsidRPr="003C09C8">
                        <w:rPr>
                          <w:sz w:val="20"/>
                        </w:rPr>
                        <w:t>{ [</w:t>
                      </w:r>
                      <w:proofErr w:type="gramEnd"/>
                      <w:r w:rsidRPr="003C09C8">
                        <w:rPr>
                          <w:sz w:val="20"/>
                        </w:rPr>
                        <w:t>MEASURES].[PROFIT], [MEASURES].[QUANTITY] } ON COLUMNS,</w:t>
                      </w:r>
                    </w:p>
                    <w:p w14:paraId="2D523EB1" w14:textId="77777777" w:rsidR="003C09C8" w:rsidRPr="003C09C8" w:rsidRDefault="003C09C8" w:rsidP="003C09C8">
                      <w:pPr>
                        <w:spacing w:before="3" w:line="390" w:lineRule="atLeast"/>
                        <w:ind w:left="105" w:right="1158"/>
                        <w:rPr>
                          <w:sz w:val="20"/>
                        </w:rPr>
                      </w:pPr>
                      <w:proofErr w:type="gramStart"/>
                      <w:r w:rsidRPr="003C09C8">
                        <w:rPr>
                          <w:sz w:val="20"/>
                        </w:rPr>
                        <w:t>{ TOPCOUNT</w:t>
                      </w:r>
                      <w:proofErr w:type="gramEnd"/>
                      <w:r w:rsidRPr="003C09C8">
                        <w:rPr>
                          <w:sz w:val="20"/>
                        </w:rPr>
                        <w:t>({ [DIM PRODUCT].[PRODUCT NAME].CHILDREN}, 5, [MEASURES].[PROFIT]) } ON ROWS</w:t>
                      </w:r>
                    </w:p>
                    <w:p w14:paraId="7E7317A7" w14:textId="473BDCC6" w:rsidR="00A277B7" w:rsidRDefault="003C09C8" w:rsidP="003C09C8">
                      <w:pPr>
                        <w:spacing w:before="3" w:line="390" w:lineRule="atLeast"/>
                        <w:ind w:left="105" w:right="1158"/>
                        <w:rPr>
                          <w:sz w:val="20"/>
                        </w:rPr>
                      </w:pPr>
                      <w:r w:rsidRPr="003C09C8">
                        <w:rPr>
                          <w:sz w:val="20"/>
                        </w:rPr>
                        <w:t>FROM [IS217 SSIS</w:t>
                      </w:r>
                      <w:proofErr w:type="gramStart"/>
                      <w:r w:rsidRPr="003C09C8">
                        <w:rPr>
                          <w:sz w:val="20"/>
                        </w:rPr>
                        <w:t>];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A6407B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53047DF5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E610095" w14:textId="6DB6328B" w:rsidR="00A277B7" w:rsidRPr="001F2327" w:rsidRDefault="00094FE9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7FC6321D" wp14:editId="5F2C3D2E">
            <wp:extent cx="4419600" cy="1428750"/>
            <wp:effectExtent l="0" t="0" r="0" b="0"/>
            <wp:docPr id="201861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11131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28" cy="14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5981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74"/>
        <w:ind w:left="876" w:hanging="648"/>
        <w:rPr>
          <w:rFonts w:cs="Times New Roman"/>
        </w:rPr>
      </w:pPr>
      <w:bookmarkStart w:id="57" w:name="_bookmark58"/>
      <w:bookmarkEnd w:id="57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phí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tháng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2"/>
        </w:rPr>
        <w:t>chuyển</w:t>
      </w:r>
      <w:proofErr w:type="spellEnd"/>
    </w:p>
    <w:p w14:paraId="7D5669A0" w14:textId="77777777" w:rsidR="00A277B7" w:rsidRPr="001F2327" w:rsidRDefault="005A17A1">
      <w:pPr>
        <w:pStyle w:val="BodyText"/>
        <w:spacing w:before="161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771F0F11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7344" behindDoc="1" locked="0" layoutInCell="1" allowOverlap="1" wp14:anchorId="6B05E266" wp14:editId="30AB8724">
                <wp:simplePos x="0" y="0"/>
                <wp:positionH relativeFrom="page">
                  <wp:posOffset>571500</wp:posOffset>
                </wp:positionH>
                <wp:positionV relativeFrom="paragraph">
                  <wp:posOffset>109220</wp:posOffset>
                </wp:positionV>
                <wp:extent cx="6635115" cy="1130300"/>
                <wp:effectExtent l="0" t="0" r="13335" b="12700"/>
                <wp:wrapTopAndBottom/>
                <wp:docPr id="153" name="Text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1303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E1B4DE" w14:textId="77777777" w:rsidR="003C1D4A" w:rsidRPr="003C1D4A" w:rsidRDefault="003C1D4A" w:rsidP="003C1D4A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r w:rsidRPr="003C1D4A">
                              <w:rPr>
                                <w:spacing w:val="-2"/>
                                <w:sz w:val="20"/>
                              </w:rPr>
                              <w:t>SELECT NON EMPTY {[MEASURES</w:t>
                            </w:r>
                            <w:proofErr w:type="gram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Pr="003C1D4A">
                              <w:rPr>
                                <w:spacing w:val="-2"/>
                                <w:sz w:val="20"/>
                              </w:rPr>
                              <w:t>SHIPPING COST] * [DIM SHIPMODE].[SHIP MODE].Children} ON COLUMNS,</w:t>
                            </w:r>
                          </w:p>
                          <w:p w14:paraId="0485BB9B" w14:textId="77777777" w:rsidR="003C1D4A" w:rsidRPr="003C1D4A" w:rsidRDefault="003C1D4A" w:rsidP="003C1D4A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proofErr w:type="gram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 xml:space="preserve">{ </w:t>
                            </w:r>
                            <w:proofErr w:type="spell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>DrillDownLevel</w:t>
                            </w:r>
                            <w:proofErr w:type="spellEnd"/>
                            <w:proofErr w:type="gramEnd"/>
                            <w:r w:rsidRPr="003C1D4A">
                              <w:rPr>
                                <w:spacing w:val="-2"/>
                                <w:sz w:val="20"/>
                              </w:rPr>
                              <w:t>([DIM ORDERDATE].[HIERARCHY].CHILDREN) } ON ROWS</w:t>
                            </w:r>
                          </w:p>
                          <w:p w14:paraId="04E4548F" w14:textId="197AE601" w:rsidR="00A277B7" w:rsidRDefault="003C1D4A" w:rsidP="003C1D4A">
                            <w:pPr>
                              <w:spacing w:before="32" w:line="390" w:lineRule="exact"/>
                              <w:ind w:left="105" w:right="3374"/>
                              <w:rPr>
                                <w:sz w:val="20"/>
                              </w:rPr>
                            </w:pPr>
                            <w:r w:rsidRPr="003C1D4A">
                              <w:rPr>
                                <w:spacing w:val="-2"/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5E266" id="Textbox 153" o:spid="_x0000_s1033" type="#_x0000_t202" style="position:absolute;margin-left:45pt;margin-top:8.6pt;width:522.45pt;height:89pt;z-index:-25173913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" filled="f" strokeweight=".16931mm">
                <v:path arrowok="t"/>
                <v:textbox inset="0,0,0,0">
                  <w:txbxContent>
                    <w:p w14:paraId="03E1B4DE" w14:textId="77777777" w:rsidR="003C1D4A" w:rsidRPr="003C1D4A" w:rsidRDefault="003C1D4A" w:rsidP="003C1D4A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r w:rsidRPr="003C1D4A">
                        <w:rPr>
                          <w:spacing w:val="-2"/>
                          <w:sz w:val="20"/>
                        </w:rPr>
                        <w:t>SELECT NON EMPTY {[MEASURES</w:t>
                      </w:r>
                      <w:proofErr w:type="gramStart"/>
                      <w:r w:rsidRPr="003C1D4A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Pr="003C1D4A">
                        <w:rPr>
                          <w:spacing w:val="-2"/>
                          <w:sz w:val="20"/>
                        </w:rPr>
                        <w:t>SHIPPING COST] * [DIM SHIPMODE].[SHIP MODE].Children} ON COLUMNS,</w:t>
                      </w:r>
                    </w:p>
                    <w:p w14:paraId="0485BB9B" w14:textId="77777777" w:rsidR="003C1D4A" w:rsidRPr="003C1D4A" w:rsidRDefault="003C1D4A" w:rsidP="003C1D4A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proofErr w:type="gramStart"/>
                      <w:r w:rsidRPr="003C1D4A">
                        <w:rPr>
                          <w:spacing w:val="-2"/>
                          <w:sz w:val="20"/>
                        </w:rPr>
                        <w:t xml:space="preserve">{ </w:t>
                      </w:r>
                      <w:proofErr w:type="spellStart"/>
                      <w:r w:rsidRPr="003C1D4A">
                        <w:rPr>
                          <w:spacing w:val="-2"/>
                          <w:sz w:val="20"/>
                        </w:rPr>
                        <w:t>DrillDownLevel</w:t>
                      </w:r>
                      <w:proofErr w:type="spellEnd"/>
                      <w:proofErr w:type="gramEnd"/>
                      <w:r w:rsidRPr="003C1D4A">
                        <w:rPr>
                          <w:spacing w:val="-2"/>
                          <w:sz w:val="20"/>
                        </w:rPr>
                        <w:t>([DIM ORDERDATE].[HIERARCHY].CHILDREN) } ON ROWS</w:t>
                      </w:r>
                    </w:p>
                    <w:p w14:paraId="04E4548F" w14:textId="197AE601" w:rsidR="00A277B7" w:rsidRDefault="003C1D4A" w:rsidP="003C1D4A">
                      <w:pPr>
                        <w:spacing w:before="32" w:line="390" w:lineRule="exact"/>
                        <w:ind w:left="105" w:right="3374"/>
                        <w:rPr>
                          <w:sz w:val="20"/>
                        </w:rPr>
                      </w:pPr>
                      <w:r w:rsidRPr="003C1D4A">
                        <w:rPr>
                          <w:spacing w:val="-2"/>
                          <w:sz w:val="20"/>
                        </w:rPr>
                        <w:t>FROM [IS217 SSIS</w:t>
                      </w:r>
                      <w:proofErr w:type="gramStart"/>
                      <w:r w:rsidRPr="003C1D4A">
                        <w:rPr>
                          <w:spacing w:val="-2"/>
                          <w:sz w:val="20"/>
                        </w:rPr>
                        <w:t>];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91E766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6167275E" w14:textId="5939ECB1" w:rsidR="00A277B7" w:rsidRPr="001F2327" w:rsidRDefault="0032300F">
      <w:pPr>
        <w:pStyle w:val="BodyText"/>
        <w:spacing w:before="3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7456" behindDoc="0" locked="0" layoutInCell="1" allowOverlap="1" wp14:anchorId="1E3A2821" wp14:editId="0B0F14D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6781800" cy="3162300"/>
            <wp:effectExtent l="0" t="0" r="0" b="0"/>
            <wp:wrapTopAndBottom/>
            <wp:docPr id="164913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8892" name="Picture 1" descr="A screenshot of a compu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E2FF8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6"/>
        <w:ind w:left="876" w:hanging="648"/>
        <w:rPr>
          <w:rFonts w:cs="Times New Roman"/>
        </w:rPr>
      </w:pPr>
      <w:bookmarkStart w:id="58" w:name="_bookmark59"/>
      <w:bookmarkEnd w:id="58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tổng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15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3163095F" w14:textId="56C956D1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14182352" w14:textId="1361AF1C" w:rsidR="00A277B7" w:rsidRPr="001F2327" w:rsidRDefault="00B20C48" w:rsidP="001C3267">
      <w:pPr>
        <w:pStyle w:val="BodyText"/>
        <w:spacing w:before="5"/>
        <w:ind w:left="0"/>
        <w:rPr>
          <w:rFonts w:cs="Times New Roman"/>
          <w:sz w:val="11"/>
          <w:lang w:val="vi-V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B8B63A2" wp14:editId="23120E5D">
                <wp:simplePos x="0" y="0"/>
                <wp:positionH relativeFrom="page">
                  <wp:posOffset>495300</wp:posOffset>
                </wp:positionH>
                <wp:positionV relativeFrom="paragraph">
                  <wp:posOffset>85725</wp:posOffset>
                </wp:positionV>
                <wp:extent cx="6635115" cy="1422400"/>
                <wp:effectExtent l="0" t="0" r="13335" b="25400"/>
                <wp:wrapTopAndBottom/>
                <wp:docPr id="1401222449" name="Text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4224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CFE9F1" w14:textId="77777777" w:rsidR="00B20C48" w:rsidRPr="00B20C48" w:rsidRDefault="00B20C48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r w:rsidRPr="00B20C48">
                              <w:rPr>
                                <w:spacing w:val="-2"/>
                                <w:sz w:val="20"/>
                              </w:rPr>
                              <w:t>Select</w:t>
                            </w:r>
                            <w:r w:rsidRPr="00B20C48">
                              <w:rPr>
                                <w:spacing w:val="-2"/>
                                <w:sz w:val="20"/>
                              </w:rPr>
                              <w:tab/>
                              <w:t>{[MEASURES</w:t>
                            </w:r>
                            <w:proofErr w:type="gramStart"/>
                            <w:r w:rsidRPr="00B20C48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Pr="00B20C48">
                              <w:rPr>
                                <w:spacing w:val="-2"/>
                                <w:sz w:val="20"/>
                              </w:rPr>
                              <w:t>QUANTITY]} ON COLUMNS,</w:t>
                            </w:r>
                          </w:p>
                          <w:p w14:paraId="3FB89B2A" w14:textId="77777777" w:rsidR="00B20C48" w:rsidRPr="00B20C48" w:rsidRDefault="00B20C48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r w:rsidRPr="00B20C48">
                              <w:rPr>
                                <w:spacing w:val="-2"/>
                                <w:sz w:val="20"/>
                              </w:rPr>
                              <w:t>{</w:t>
                            </w:r>
                            <w:proofErr w:type="gramStart"/>
                            <w:r w:rsidRPr="00B20C48">
                              <w:rPr>
                                <w:spacing w:val="-2"/>
                                <w:sz w:val="20"/>
                              </w:rPr>
                              <w:t>GENERATE(</w:t>
                            </w:r>
                            <w:proofErr w:type="gramEnd"/>
                            <w:r w:rsidRPr="00B20C48">
                              <w:rPr>
                                <w:spacing w:val="-2"/>
                                <w:sz w:val="20"/>
                              </w:rPr>
                              <w:t>[DIM LOCATION].[COUNTRY</w:t>
                            </w:r>
                          </w:p>
                          <w:p w14:paraId="36FE723B" w14:textId="77777777" w:rsidR="00B20C48" w:rsidRPr="00B20C48" w:rsidRDefault="0032300F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proofErr w:type="gram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>].CHILDREN</w:t>
                            </w:r>
                            <w:proofErr w:type="gramEnd"/>
                            <w:r w:rsidR="00B20C48" w:rsidRPr="00B20C48">
                              <w:rPr>
                                <w:spacing w:val="-2"/>
                                <w:sz w:val="20"/>
                              </w:rPr>
                              <w:t xml:space="preserve">, </w:t>
                            </w:r>
                          </w:p>
                          <w:p w14:paraId="23F4ABD9" w14:textId="3FA1A331" w:rsidR="00B20C48" w:rsidRPr="00B20C48" w:rsidRDefault="00B20C48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r w:rsidRPr="00B20C48">
                              <w:rPr>
                                <w:spacing w:val="-2"/>
                                <w:sz w:val="20"/>
                              </w:rPr>
                              <w:tab/>
                              <w:t>FILTER ([DIM LOCATION</w:t>
                            </w:r>
                            <w:proofErr w:type="gramStart"/>
                            <w:r w:rsidRPr="00B20C48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Pr="00B20C48">
                              <w:rPr>
                                <w:spacing w:val="-2"/>
                                <w:sz w:val="20"/>
                              </w:rPr>
                              <w:t>COUNTRY].CURRENTMEMBER * [DIM PRODUCT].[PRODUCT NAME].CHILDREN, [Measures].[Quantity] &gt; 15))} ON ROWS</w:t>
                            </w:r>
                          </w:p>
                          <w:p w14:paraId="2C0C0313" w14:textId="77777777" w:rsidR="00B20C48" w:rsidRPr="00B20C48" w:rsidRDefault="0032300F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pacing w:val="-2"/>
                                <w:sz w:val="20"/>
                              </w:rPr>
                            </w:pPr>
                            <w:r w:rsidRPr="003C1D4A">
                              <w:rPr>
                                <w:spacing w:val="-2"/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3C1D4A">
                              <w:rPr>
                                <w:spacing w:val="-2"/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  <w:p w14:paraId="7C71792C" w14:textId="63DEAED7" w:rsidR="0032300F" w:rsidRDefault="0032300F" w:rsidP="00B20C48">
                            <w:pPr>
                              <w:spacing w:before="32" w:line="390" w:lineRule="exact"/>
                              <w:ind w:left="105" w:right="3374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63A2" id="_x0000_s1034" type="#_x0000_t202" style="position:absolute;margin-left:39pt;margin-top:6.75pt;width:522.45pt;height:112pt;z-index:-25165209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" filled="f" strokeweight=".16931mm">
                <v:path arrowok="t"/>
                <v:textbox inset="0,0,0,0">
                  <w:txbxContent>
                    <w:p w14:paraId="56CFE9F1" w14:textId="77777777" w:rsidR="00B20C48" w:rsidRPr="00B20C48" w:rsidRDefault="00B20C48" w:rsidP="00B20C48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r w:rsidRPr="00B20C48">
                        <w:rPr>
                          <w:spacing w:val="-2"/>
                          <w:sz w:val="20"/>
                        </w:rPr>
                        <w:t>Select</w:t>
                      </w:r>
                      <w:r w:rsidRPr="00B20C48">
                        <w:rPr>
                          <w:spacing w:val="-2"/>
                          <w:sz w:val="20"/>
                        </w:rPr>
                        <w:tab/>
                        <w:t>{[MEASURES</w:t>
                      </w:r>
                      <w:proofErr w:type="gramStart"/>
                      <w:r w:rsidRPr="00B20C48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Pr="00B20C48">
                        <w:rPr>
                          <w:spacing w:val="-2"/>
                          <w:sz w:val="20"/>
                        </w:rPr>
                        <w:t>QUANTITY]} ON COLUMNS,</w:t>
                      </w:r>
                    </w:p>
                    <w:p w14:paraId="3FB89B2A" w14:textId="77777777" w:rsidR="00B20C48" w:rsidRPr="00B20C48" w:rsidRDefault="00B20C48" w:rsidP="00B20C48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r w:rsidRPr="00B20C48">
                        <w:rPr>
                          <w:spacing w:val="-2"/>
                          <w:sz w:val="20"/>
                        </w:rPr>
                        <w:t>{</w:t>
                      </w:r>
                      <w:proofErr w:type="gramStart"/>
                      <w:r w:rsidRPr="00B20C48">
                        <w:rPr>
                          <w:spacing w:val="-2"/>
                          <w:sz w:val="20"/>
                        </w:rPr>
                        <w:t>GENERATE(</w:t>
                      </w:r>
                      <w:proofErr w:type="gramEnd"/>
                      <w:r w:rsidRPr="00B20C48">
                        <w:rPr>
                          <w:spacing w:val="-2"/>
                          <w:sz w:val="20"/>
                        </w:rPr>
                        <w:t>[DIM LOCATION].[COUNTRY</w:t>
                      </w:r>
                    </w:p>
                    <w:p w14:paraId="36FE723B" w14:textId="77777777" w:rsidR="00B20C48" w:rsidRPr="00B20C48" w:rsidRDefault="0032300F" w:rsidP="00B20C48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proofErr w:type="gramStart"/>
                      <w:r w:rsidRPr="003C1D4A">
                        <w:rPr>
                          <w:spacing w:val="-2"/>
                          <w:sz w:val="20"/>
                        </w:rPr>
                        <w:t>].CHILDREN</w:t>
                      </w:r>
                      <w:proofErr w:type="gramEnd"/>
                      <w:r w:rsidR="00B20C48" w:rsidRPr="00B20C48">
                        <w:rPr>
                          <w:spacing w:val="-2"/>
                          <w:sz w:val="20"/>
                        </w:rPr>
                        <w:t xml:space="preserve">, </w:t>
                      </w:r>
                    </w:p>
                    <w:p w14:paraId="23F4ABD9" w14:textId="3FA1A331" w:rsidR="00B20C48" w:rsidRPr="00B20C48" w:rsidRDefault="00B20C48" w:rsidP="00B20C48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r w:rsidRPr="00B20C48">
                        <w:rPr>
                          <w:spacing w:val="-2"/>
                          <w:sz w:val="20"/>
                        </w:rPr>
                        <w:tab/>
                        <w:t>FILTER ([DIM LOCATION</w:t>
                      </w:r>
                      <w:proofErr w:type="gramStart"/>
                      <w:r w:rsidRPr="00B20C48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Pr="00B20C48">
                        <w:rPr>
                          <w:spacing w:val="-2"/>
                          <w:sz w:val="20"/>
                        </w:rPr>
                        <w:t>COUNTRY].CURRENTMEMBER * [DIM PRODUCT].[PRODUCT NAME].CHILDREN, [Measures].[Quantity] &gt; 15))} ON ROWS</w:t>
                      </w:r>
                    </w:p>
                    <w:p w14:paraId="2C0C0313" w14:textId="77777777" w:rsidR="00B20C48" w:rsidRPr="00B20C48" w:rsidRDefault="0032300F" w:rsidP="00B20C48">
                      <w:pPr>
                        <w:spacing w:before="32" w:line="390" w:lineRule="exact"/>
                        <w:ind w:left="105" w:right="3374"/>
                        <w:rPr>
                          <w:spacing w:val="-2"/>
                          <w:sz w:val="20"/>
                        </w:rPr>
                      </w:pPr>
                      <w:r w:rsidRPr="003C1D4A">
                        <w:rPr>
                          <w:spacing w:val="-2"/>
                          <w:sz w:val="20"/>
                        </w:rPr>
                        <w:t>FROM [IS217 SSIS</w:t>
                      </w:r>
                      <w:proofErr w:type="gramStart"/>
                      <w:r w:rsidRPr="003C1D4A">
                        <w:rPr>
                          <w:spacing w:val="-2"/>
                          <w:sz w:val="20"/>
                        </w:rPr>
                        <w:t>];</w:t>
                      </w:r>
                      <w:proofErr w:type="gramEnd"/>
                    </w:p>
                    <w:p w14:paraId="7C71792C" w14:textId="63DEAED7" w:rsidR="0032300F" w:rsidRDefault="0032300F" w:rsidP="00B20C48">
                      <w:pPr>
                        <w:spacing w:before="32" w:line="390" w:lineRule="exact"/>
                        <w:ind w:left="105" w:right="3374"/>
                        <w:rPr>
                          <w:sz w:val="20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1BEB07" w14:textId="0961ABB0" w:rsidR="00A277B7" w:rsidRPr="001F2327" w:rsidRDefault="001C3267" w:rsidP="001C3267">
      <w:pPr>
        <w:pStyle w:val="BodyText"/>
        <w:spacing w:before="103"/>
        <w:ind w:left="0"/>
        <w:rPr>
          <w:rFonts w:cs="Times New Roman"/>
        </w:rPr>
      </w:pPr>
      <w:r w:rsidRPr="001F2327">
        <w:rPr>
          <w:rFonts w:cs="Times New Roman"/>
          <w:noProof/>
          <w:sz w:val="11"/>
        </w:rPr>
        <w:lastRenderedPageBreak/>
        <w:drawing>
          <wp:anchor distT="0" distB="0" distL="114300" distR="114300" simplePos="0" relativeHeight="251666432" behindDoc="0" locked="0" layoutInCell="1" allowOverlap="1" wp14:anchorId="6495417D" wp14:editId="03043663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4718050" cy="2957830"/>
            <wp:effectExtent l="0" t="0" r="6350" b="0"/>
            <wp:wrapTopAndBottom/>
            <wp:docPr id="841709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9732" name="Picture 1" descr="A screenshot of a compu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  <w:spacing w:val="-4"/>
        </w:rPr>
        <w:t>quả</w:t>
      </w:r>
      <w:proofErr w:type="spellEnd"/>
      <w:r w:rsidR="005A17A1" w:rsidRPr="001F2327">
        <w:rPr>
          <w:rFonts w:cs="Times New Roman"/>
          <w:spacing w:val="-4"/>
        </w:rPr>
        <w:t>:</w:t>
      </w:r>
    </w:p>
    <w:p w14:paraId="70146659" w14:textId="131E8083" w:rsidR="00A277B7" w:rsidRPr="001F2327" w:rsidRDefault="00A277B7">
      <w:pPr>
        <w:pStyle w:val="BodyText"/>
        <w:spacing w:before="9"/>
        <w:ind w:left="0"/>
        <w:rPr>
          <w:rFonts w:cs="Times New Roman"/>
          <w:sz w:val="11"/>
        </w:rPr>
      </w:pPr>
    </w:p>
    <w:p w14:paraId="59A7595E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9" w:line="278" w:lineRule="auto"/>
        <w:ind w:left="228" w:right="284" w:firstLine="0"/>
        <w:rPr>
          <w:rFonts w:cs="Times New Roman"/>
        </w:rPr>
      </w:pPr>
      <w:bookmarkStart w:id="59" w:name="_bookmark60"/>
      <w:bookmarkEnd w:id="59"/>
      <w:proofErr w:type="spellStart"/>
      <w:r w:rsidRPr="001F2327">
        <w:rPr>
          <w:rFonts w:cs="Times New Roman"/>
        </w:rPr>
        <w:t>Thống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kê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mỗi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sắp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xếp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tự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giảm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dần</w:t>
      </w:r>
      <w:proofErr w:type="spellEnd"/>
      <w:r w:rsidRPr="001F2327">
        <w:rPr>
          <w:rFonts w:cs="Times New Roman"/>
        </w:rPr>
        <w:t>.</w:t>
      </w:r>
    </w:p>
    <w:p w14:paraId="041C60DD" w14:textId="77777777" w:rsidR="00A277B7" w:rsidRPr="001F2327" w:rsidRDefault="005A17A1">
      <w:pPr>
        <w:pStyle w:val="BodyText"/>
        <w:spacing w:before="11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4FBCBF79" w14:textId="40E9885E" w:rsidR="00A277B7" w:rsidRPr="001F2327" w:rsidRDefault="001C3267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5408" behindDoc="0" locked="0" layoutInCell="1" allowOverlap="1" wp14:anchorId="11A644FE" wp14:editId="20036615">
            <wp:simplePos x="0" y="0"/>
            <wp:positionH relativeFrom="column">
              <wp:posOffset>0</wp:posOffset>
            </wp:positionH>
            <wp:positionV relativeFrom="paragraph">
              <wp:posOffset>1334135</wp:posOffset>
            </wp:positionV>
            <wp:extent cx="6286500" cy="1377950"/>
            <wp:effectExtent l="0" t="0" r="0" b="0"/>
            <wp:wrapTopAndBottom/>
            <wp:docPr id="1223061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61816" name="Picture 1" descr="A screenshot of a computer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7A1"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8368" behindDoc="1" locked="0" layoutInCell="1" allowOverlap="1" wp14:anchorId="13327416" wp14:editId="3F6C2C19">
                <wp:simplePos x="0" y="0"/>
                <wp:positionH relativeFrom="page">
                  <wp:posOffset>571500</wp:posOffset>
                </wp:positionH>
                <wp:positionV relativeFrom="paragraph">
                  <wp:posOffset>104775</wp:posOffset>
                </wp:positionV>
                <wp:extent cx="6635115" cy="1066800"/>
                <wp:effectExtent l="0" t="0" r="13335" b="19050"/>
                <wp:wrapTopAndBottom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0668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6F67CE" w14:textId="77777777" w:rsidR="00234143" w:rsidRPr="00234143" w:rsidRDefault="00234143" w:rsidP="00234143">
                            <w:pPr>
                              <w:spacing w:before="155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r w:rsidRPr="00234143">
                              <w:rPr>
                                <w:spacing w:val="-2"/>
                                <w:sz w:val="20"/>
                              </w:rPr>
                              <w:t>WITH MEMBER [MEASURES</w:t>
                            </w:r>
                            <w:proofErr w:type="gramStart"/>
                            <w:r w:rsidRPr="00234143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Pr="00234143">
                              <w:rPr>
                                <w:spacing w:val="-2"/>
                                <w:sz w:val="20"/>
                              </w:rPr>
                              <w:t>PERCENTAGE PROFIT] AS ROUND([MEASURES].[PROFIT] / [MEASURES].[SALES], 5)</w:t>
                            </w:r>
                          </w:p>
                          <w:p w14:paraId="14EE2E2B" w14:textId="77777777" w:rsidR="00234143" w:rsidRPr="00234143" w:rsidRDefault="00234143" w:rsidP="00234143">
                            <w:pPr>
                              <w:spacing w:before="155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r w:rsidRPr="00234143">
                              <w:rPr>
                                <w:spacing w:val="-2"/>
                                <w:sz w:val="20"/>
                              </w:rPr>
                              <w:t xml:space="preserve">SELECT NON EMPTY </w:t>
                            </w:r>
                            <w:proofErr w:type="gramStart"/>
                            <w:r w:rsidRPr="00234143">
                              <w:rPr>
                                <w:spacing w:val="-2"/>
                                <w:sz w:val="20"/>
                              </w:rPr>
                              <w:t>{ [</w:t>
                            </w:r>
                            <w:proofErr w:type="gramEnd"/>
                            <w:r w:rsidRPr="00234143">
                              <w:rPr>
                                <w:spacing w:val="-2"/>
                                <w:sz w:val="20"/>
                              </w:rPr>
                              <w:t>MEASURES].[PROFIT], [MEASURES].[SALES], [MEASURES].[PERCENTAGE PROFIT]} ON COLUMNS,</w:t>
                            </w:r>
                          </w:p>
                          <w:p w14:paraId="106DE36B" w14:textId="77777777" w:rsidR="00234143" w:rsidRPr="00234143" w:rsidRDefault="00234143" w:rsidP="00234143">
                            <w:pPr>
                              <w:spacing w:before="155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proofErr w:type="gramStart"/>
                            <w:r w:rsidRPr="00234143">
                              <w:rPr>
                                <w:spacing w:val="-2"/>
                                <w:sz w:val="20"/>
                              </w:rPr>
                              <w:t>{ ORDER</w:t>
                            </w:r>
                            <w:proofErr w:type="gramEnd"/>
                            <w:r w:rsidRPr="00234143">
                              <w:rPr>
                                <w:spacing w:val="-2"/>
                                <w:sz w:val="20"/>
                              </w:rPr>
                              <w:t>([DIM PRODUCT].[CATEGORY].CHILDREN, [MEASURES].[PERCENTAGE PROFIT], DESC) } ON ROWS</w:t>
                            </w:r>
                          </w:p>
                          <w:p w14:paraId="324DFBBB" w14:textId="77777777" w:rsidR="00123070" w:rsidRDefault="00234143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r w:rsidRPr="00234143">
                              <w:rPr>
                                <w:spacing w:val="-2"/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234143">
                              <w:rPr>
                                <w:spacing w:val="-2"/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  <w:p w14:paraId="4225E954" w14:textId="5DE8428D" w:rsidR="00A277B7" w:rsidRDefault="005A17A1" w:rsidP="00234143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ins w:id="60" w:author="Unknown" w:date="2024-07-04T10:50:00Z" w16du:dateUtc="2024-07-04T17:50:00Z">
                              <w:r>
                                <w:rPr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[GLOBAL_SUPERSTORE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];</w:t>
                              </w:r>
                            </w:ins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7416" id="Textbox 162" o:spid="_x0000_s1035" type="#_x0000_t202" style="position:absolute;margin-left:45pt;margin-top:8.25pt;width:522.45pt;height:84pt;z-index:-25173811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" filled="f" strokeweight=".16931mm">
                <v:path arrowok="t"/>
                <v:textbox inset="0,0,0,0">
                  <w:txbxContent>
                    <w:p w14:paraId="686F67CE" w14:textId="77777777" w:rsidR="00234143" w:rsidRPr="00234143" w:rsidRDefault="00234143" w:rsidP="00234143">
                      <w:pPr>
                        <w:spacing w:before="155"/>
                        <w:ind w:left="105"/>
                        <w:rPr>
                          <w:spacing w:val="-2"/>
                          <w:sz w:val="20"/>
                        </w:rPr>
                      </w:pPr>
                      <w:r w:rsidRPr="00234143">
                        <w:rPr>
                          <w:spacing w:val="-2"/>
                          <w:sz w:val="20"/>
                        </w:rPr>
                        <w:t>WITH MEMBER [MEASURES</w:t>
                      </w:r>
                      <w:proofErr w:type="gramStart"/>
                      <w:r w:rsidRPr="00234143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Pr="00234143">
                        <w:rPr>
                          <w:spacing w:val="-2"/>
                          <w:sz w:val="20"/>
                        </w:rPr>
                        <w:t>PERCENTAGE PROFIT] AS ROUND([MEASURES].[PROFIT] / [MEASURES].[SALES], 5)</w:t>
                      </w:r>
                    </w:p>
                    <w:p w14:paraId="14EE2E2B" w14:textId="77777777" w:rsidR="00234143" w:rsidRPr="00234143" w:rsidRDefault="00234143" w:rsidP="00234143">
                      <w:pPr>
                        <w:spacing w:before="155"/>
                        <w:ind w:left="105"/>
                        <w:rPr>
                          <w:spacing w:val="-2"/>
                          <w:sz w:val="20"/>
                        </w:rPr>
                      </w:pPr>
                      <w:r w:rsidRPr="00234143">
                        <w:rPr>
                          <w:spacing w:val="-2"/>
                          <w:sz w:val="20"/>
                        </w:rPr>
                        <w:t xml:space="preserve">SELECT NON EMPTY </w:t>
                      </w:r>
                      <w:proofErr w:type="gramStart"/>
                      <w:r w:rsidRPr="00234143">
                        <w:rPr>
                          <w:spacing w:val="-2"/>
                          <w:sz w:val="20"/>
                        </w:rPr>
                        <w:t>{ [</w:t>
                      </w:r>
                      <w:proofErr w:type="gramEnd"/>
                      <w:r w:rsidRPr="00234143">
                        <w:rPr>
                          <w:spacing w:val="-2"/>
                          <w:sz w:val="20"/>
                        </w:rPr>
                        <w:t>MEASURES].[PROFIT], [MEASURES].[SALES], [MEASURES].[PERCENTAGE PROFIT]} ON COLUMNS,</w:t>
                      </w:r>
                    </w:p>
                    <w:p w14:paraId="106DE36B" w14:textId="77777777" w:rsidR="00234143" w:rsidRPr="00234143" w:rsidRDefault="00234143" w:rsidP="00234143">
                      <w:pPr>
                        <w:spacing w:before="155"/>
                        <w:ind w:left="105"/>
                        <w:rPr>
                          <w:spacing w:val="-2"/>
                          <w:sz w:val="20"/>
                        </w:rPr>
                      </w:pPr>
                      <w:proofErr w:type="gramStart"/>
                      <w:r w:rsidRPr="00234143">
                        <w:rPr>
                          <w:spacing w:val="-2"/>
                          <w:sz w:val="20"/>
                        </w:rPr>
                        <w:t>{ ORDER</w:t>
                      </w:r>
                      <w:proofErr w:type="gramEnd"/>
                      <w:r w:rsidRPr="00234143">
                        <w:rPr>
                          <w:spacing w:val="-2"/>
                          <w:sz w:val="20"/>
                        </w:rPr>
                        <w:t>([DIM PRODUCT].[CATEGORY].CHILDREN, [MEASURES].[PERCENTAGE PROFIT], DESC) } ON ROWS</w:t>
                      </w:r>
                    </w:p>
                    <w:p w14:paraId="324DFBBB" w14:textId="77777777" w:rsidR="00123070" w:rsidRDefault="00234143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r w:rsidRPr="00234143">
                        <w:rPr>
                          <w:spacing w:val="-2"/>
                          <w:sz w:val="20"/>
                        </w:rPr>
                        <w:t>FROM [IS217 SSIS</w:t>
                      </w:r>
                      <w:proofErr w:type="gramStart"/>
                      <w:r w:rsidRPr="00234143">
                        <w:rPr>
                          <w:spacing w:val="-2"/>
                          <w:sz w:val="20"/>
                        </w:rPr>
                        <w:t>];</w:t>
                      </w:r>
                      <w:proofErr w:type="gramEnd"/>
                    </w:p>
                    <w:p w14:paraId="4225E954" w14:textId="5DE8428D" w:rsidR="00A277B7" w:rsidRDefault="005A17A1" w:rsidP="00234143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ins w:id="61" w:author="Unknown" w:date="2024-07-04T10:50:00Z" w16du:dateUtc="2024-07-04T17:50:00Z"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[GLOBAL_SUPERSTORE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];</w:t>
                        </w:r>
                      </w:ins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0BC7FA" w14:textId="1200AB53" w:rsidR="00A277B7" w:rsidRPr="001F2327" w:rsidRDefault="005A17A1" w:rsidP="001C3267">
      <w:pPr>
        <w:pStyle w:val="BodyText"/>
        <w:spacing w:before="127"/>
        <w:rPr>
          <w:rFonts w:cs="Times New Roman"/>
          <w:lang w:val="vi-V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53036184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8"/>
        <w:ind w:left="876" w:hanging="648"/>
        <w:rPr>
          <w:rFonts w:cs="Times New Roman"/>
        </w:rPr>
      </w:pPr>
      <w:bookmarkStart w:id="62" w:name="_bookmark61"/>
      <w:bookmarkEnd w:id="62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thấp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43C0D86C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583B8E69" w14:textId="77777777" w:rsidR="00A277B7" w:rsidRPr="001F2327" w:rsidRDefault="005A17A1">
      <w:pPr>
        <w:pStyle w:val="BodyText"/>
        <w:spacing w:before="10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79392" behindDoc="1" locked="0" layoutInCell="1" allowOverlap="1" wp14:anchorId="7D332C26" wp14:editId="357735C9">
                <wp:simplePos x="0" y="0"/>
                <wp:positionH relativeFrom="page">
                  <wp:posOffset>571500</wp:posOffset>
                </wp:positionH>
                <wp:positionV relativeFrom="paragraph">
                  <wp:posOffset>108585</wp:posOffset>
                </wp:positionV>
                <wp:extent cx="6635115" cy="1087120"/>
                <wp:effectExtent l="0" t="0" r="13335" b="17780"/>
                <wp:wrapTopAndBottom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08712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C6B051E" w14:textId="210B1D34" w:rsidR="00174415" w:rsidRPr="00174415" w:rsidRDefault="00174415" w:rsidP="00174415">
                            <w:pPr>
                              <w:spacing w:before="37"/>
                              <w:ind w:left="105"/>
                              <w:rPr>
                                <w:sz w:val="20"/>
                              </w:rPr>
                            </w:pPr>
                            <w:r w:rsidRPr="00174415">
                              <w:rPr>
                                <w:sz w:val="20"/>
                              </w:rPr>
                              <w:t>SELECT</w:t>
                            </w:r>
                            <w:r w:rsidRPr="00174415">
                              <w:rPr>
                                <w:sz w:val="20"/>
                              </w:rPr>
                              <w:tab/>
                              <w:t>{[MEASURES</w:t>
                            </w:r>
                            <w:proofErr w:type="gramStart"/>
                            <w:r w:rsidRPr="00174415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174415">
                              <w:rPr>
                                <w:sz w:val="20"/>
                              </w:rPr>
                              <w:t>FACT COUNT]} on Columns,</w:t>
                            </w:r>
                          </w:p>
                          <w:p w14:paraId="30B04756" w14:textId="426C1E72" w:rsidR="00174415" w:rsidRPr="00174415" w:rsidRDefault="00174415" w:rsidP="00174415">
                            <w:pPr>
                              <w:spacing w:before="37"/>
                              <w:ind w:left="105"/>
                              <w:rPr>
                                <w:sz w:val="20"/>
                              </w:rPr>
                            </w:pPr>
                            <w:r w:rsidRPr="00174415">
                              <w:rPr>
                                <w:sz w:val="20"/>
                              </w:rPr>
                              <w:t>{</w:t>
                            </w:r>
                            <w:proofErr w:type="gramStart"/>
                            <w:r w:rsidRPr="00174415">
                              <w:rPr>
                                <w:sz w:val="20"/>
                              </w:rPr>
                              <w:t>UNION(</w:t>
                            </w:r>
                            <w:proofErr w:type="gramEnd"/>
                            <w:r w:rsidRPr="00174415">
                              <w:rPr>
                                <w:sz w:val="20"/>
                              </w:rPr>
                              <w:t>TOPCOUNT({[DIM PRODUCT].[SUB CATEGORY].CHILDREN}, 1, [MEASURES].[FACT COUNT]),</w:t>
                            </w:r>
                          </w:p>
                          <w:p w14:paraId="3CF97100" w14:textId="48D8CAFD" w:rsidR="00174415" w:rsidRPr="00174415" w:rsidRDefault="00174415" w:rsidP="00174415">
                            <w:pPr>
                              <w:spacing w:before="37"/>
                              <w:ind w:left="105"/>
                              <w:rPr>
                                <w:sz w:val="20"/>
                              </w:rPr>
                            </w:pPr>
                            <w:r w:rsidRPr="00174415">
                              <w:rPr>
                                <w:sz w:val="20"/>
                              </w:rPr>
                              <w:tab/>
                            </w:r>
                            <w:r w:rsidRPr="00174415">
                              <w:rPr>
                                <w:sz w:val="20"/>
                              </w:rPr>
                              <w:tab/>
                            </w:r>
                            <w:proofErr w:type="gramStart"/>
                            <w:r w:rsidRPr="00174415">
                              <w:rPr>
                                <w:sz w:val="20"/>
                              </w:rPr>
                              <w:t>BOTTOMCOUNT(</w:t>
                            </w:r>
                            <w:proofErr w:type="gramEnd"/>
                            <w:r w:rsidRPr="00174415">
                              <w:rPr>
                                <w:sz w:val="20"/>
                              </w:rPr>
                              <w:t>NONEMPTY([DIM PRODUCT].[SUB CATEGORY].CHILDREN, [MEASURES].[QUANTITY]), 1, [MEASURES].[FACT COUNT]))} ON ROWS</w:t>
                            </w:r>
                          </w:p>
                          <w:p w14:paraId="75AD7665" w14:textId="3B813D69" w:rsidR="00A277B7" w:rsidRDefault="00174415" w:rsidP="00174415">
                            <w:pPr>
                              <w:spacing w:before="37"/>
                              <w:ind w:left="105"/>
                              <w:rPr>
                                <w:sz w:val="20"/>
                              </w:rPr>
                            </w:pPr>
                            <w:r w:rsidRPr="00174415">
                              <w:rPr>
                                <w:sz w:val="20"/>
                              </w:rPr>
                              <w:t>FROM [IS217 SSIS];</w:t>
                            </w:r>
                            <w:r w:rsidRPr="00174415"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2"/>
                                <w:sz w:val="20"/>
                              </w:rPr>
                              <w:t>[MEASURES</w:t>
                            </w:r>
                            <w:proofErr w:type="gramStart"/>
                            <w:r w:rsidR="005A17A1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="005A17A1">
                              <w:rPr>
                                <w:spacing w:val="-2"/>
                                <w:sz w:val="20"/>
                              </w:rPr>
                              <w:t>QUANTITY]),</w:t>
                            </w:r>
                            <w:r w:rsidR="005A17A1"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2"/>
                                <w:sz w:val="20"/>
                              </w:rPr>
                              <w:t>1,</w:t>
                            </w:r>
                            <w:r w:rsidR="005A17A1"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2"/>
                                <w:sz w:val="20"/>
                              </w:rPr>
                              <w:t>[MEASURES].[FACT</w:t>
                            </w:r>
                            <w:r w:rsidR="005A17A1"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2"/>
                                <w:sz w:val="20"/>
                              </w:rPr>
                              <w:t>COUNT]))}</w:t>
                            </w:r>
                            <w:r w:rsidR="005A17A1">
                              <w:rPr>
                                <w:spacing w:val="5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2"/>
                                <w:sz w:val="20"/>
                              </w:rPr>
                              <w:t>ON</w:t>
                            </w:r>
                            <w:r w:rsidR="005A17A1"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 w:rsidR="005A17A1">
                              <w:rPr>
                                <w:spacing w:val="-4"/>
                                <w:sz w:val="20"/>
                              </w:rPr>
                              <w:t>ROWS</w:t>
                            </w:r>
                          </w:p>
                          <w:p w14:paraId="1AA3FDD3" w14:textId="7560573C" w:rsidR="00A277B7" w:rsidRDefault="005A17A1" w:rsidP="00955079">
                            <w:pPr>
                              <w:spacing w:before="154"/>
                              <w:ind w:left="10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[GLOBAL_SUPERSTORE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32C26" id="Textbox 164" o:spid="_x0000_s1036" type="#_x0000_t202" style="position:absolute;margin-left:45pt;margin-top:8.55pt;width:522.45pt;height:85.6pt;z-index:-25173708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" filled="f" strokeweight=".16931mm">
                <v:path arrowok="t"/>
                <v:textbox inset="0,0,0,0">
                  <w:txbxContent>
                    <w:p w14:paraId="7C6B051E" w14:textId="210B1D34" w:rsidR="00174415" w:rsidRPr="00174415" w:rsidRDefault="00174415" w:rsidP="00174415">
                      <w:pPr>
                        <w:spacing w:before="37"/>
                        <w:ind w:left="105"/>
                        <w:rPr>
                          <w:sz w:val="20"/>
                        </w:rPr>
                      </w:pPr>
                      <w:r w:rsidRPr="00174415">
                        <w:rPr>
                          <w:sz w:val="20"/>
                        </w:rPr>
                        <w:t>SELECT</w:t>
                      </w:r>
                      <w:r w:rsidRPr="00174415">
                        <w:rPr>
                          <w:sz w:val="20"/>
                        </w:rPr>
                        <w:tab/>
                        <w:t>{[MEASURES</w:t>
                      </w:r>
                      <w:proofErr w:type="gramStart"/>
                      <w:r w:rsidRPr="00174415">
                        <w:rPr>
                          <w:sz w:val="20"/>
                        </w:rPr>
                        <w:t>].[</w:t>
                      </w:r>
                      <w:proofErr w:type="gramEnd"/>
                      <w:r w:rsidRPr="00174415">
                        <w:rPr>
                          <w:sz w:val="20"/>
                        </w:rPr>
                        <w:t>FACT COUNT]} on Columns,</w:t>
                      </w:r>
                    </w:p>
                    <w:p w14:paraId="30B04756" w14:textId="426C1E72" w:rsidR="00174415" w:rsidRPr="00174415" w:rsidRDefault="00174415" w:rsidP="00174415">
                      <w:pPr>
                        <w:spacing w:before="37"/>
                        <w:ind w:left="105"/>
                        <w:rPr>
                          <w:sz w:val="20"/>
                        </w:rPr>
                      </w:pPr>
                      <w:r w:rsidRPr="00174415">
                        <w:rPr>
                          <w:sz w:val="20"/>
                        </w:rPr>
                        <w:t>{</w:t>
                      </w:r>
                      <w:proofErr w:type="gramStart"/>
                      <w:r w:rsidRPr="00174415">
                        <w:rPr>
                          <w:sz w:val="20"/>
                        </w:rPr>
                        <w:t>UNION(</w:t>
                      </w:r>
                      <w:proofErr w:type="gramEnd"/>
                      <w:r w:rsidRPr="00174415">
                        <w:rPr>
                          <w:sz w:val="20"/>
                        </w:rPr>
                        <w:t>TOPCOUNT({[DIM PRODUCT].[SUB CATEGORY].CHILDREN}, 1, [MEASURES].[FACT COUNT]),</w:t>
                      </w:r>
                    </w:p>
                    <w:p w14:paraId="3CF97100" w14:textId="48D8CAFD" w:rsidR="00174415" w:rsidRPr="00174415" w:rsidRDefault="00174415" w:rsidP="00174415">
                      <w:pPr>
                        <w:spacing w:before="37"/>
                        <w:ind w:left="105"/>
                        <w:rPr>
                          <w:sz w:val="20"/>
                        </w:rPr>
                      </w:pPr>
                      <w:r w:rsidRPr="00174415">
                        <w:rPr>
                          <w:sz w:val="20"/>
                        </w:rPr>
                        <w:tab/>
                      </w:r>
                      <w:r w:rsidRPr="00174415">
                        <w:rPr>
                          <w:sz w:val="20"/>
                        </w:rPr>
                        <w:tab/>
                      </w:r>
                      <w:proofErr w:type="gramStart"/>
                      <w:r w:rsidRPr="00174415">
                        <w:rPr>
                          <w:sz w:val="20"/>
                        </w:rPr>
                        <w:t>BOTTOMCOUNT(</w:t>
                      </w:r>
                      <w:proofErr w:type="gramEnd"/>
                      <w:r w:rsidRPr="00174415">
                        <w:rPr>
                          <w:sz w:val="20"/>
                        </w:rPr>
                        <w:t>NONEMPTY([DIM PRODUCT].[SUB CATEGORY].CHILDREN, [MEASURES].[QUANTITY]), 1, [MEASURES].[FACT COUNT]))} ON ROWS</w:t>
                      </w:r>
                    </w:p>
                    <w:p w14:paraId="75AD7665" w14:textId="3B813D69" w:rsidR="00A277B7" w:rsidRDefault="00174415" w:rsidP="00174415">
                      <w:pPr>
                        <w:spacing w:before="37"/>
                        <w:ind w:left="105"/>
                        <w:rPr>
                          <w:sz w:val="20"/>
                        </w:rPr>
                      </w:pPr>
                      <w:r w:rsidRPr="00174415">
                        <w:rPr>
                          <w:sz w:val="20"/>
                        </w:rPr>
                        <w:t>FROM [IS217 SSIS];</w:t>
                      </w:r>
                      <w:r w:rsidRPr="00174415">
                        <w:rPr>
                          <w:spacing w:val="-2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2"/>
                          <w:sz w:val="20"/>
                        </w:rPr>
                        <w:t>[MEASURES</w:t>
                      </w:r>
                      <w:proofErr w:type="gramStart"/>
                      <w:r w:rsidR="005A17A1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="005A17A1">
                        <w:rPr>
                          <w:spacing w:val="-2"/>
                          <w:sz w:val="20"/>
                        </w:rPr>
                        <w:t>QUANTITY]),</w:t>
                      </w:r>
                      <w:r w:rsidR="005A17A1">
                        <w:rPr>
                          <w:spacing w:val="7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2"/>
                          <w:sz w:val="20"/>
                        </w:rPr>
                        <w:t>1,</w:t>
                      </w:r>
                      <w:r w:rsidR="005A17A1">
                        <w:rPr>
                          <w:spacing w:val="8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2"/>
                          <w:sz w:val="20"/>
                        </w:rPr>
                        <w:t>[MEASURES].[FACT</w:t>
                      </w:r>
                      <w:r w:rsidR="005A17A1">
                        <w:rPr>
                          <w:spacing w:val="7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2"/>
                          <w:sz w:val="20"/>
                        </w:rPr>
                        <w:t>COUNT]))}</w:t>
                      </w:r>
                      <w:r w:rsidR="005A17A1">
                        <w:rPr>
                          <w:spacing w:val="5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2"/>
                          <w:sz w:val="20"/>
                        </w:rPr>
                        <w:t>ON</w:t>
                      </w:r>
                      <w:r w:rsidR="005A17A1">
                        <w:rPr>
                          <w:spacing w:val="8"/>
                          <w:sz w:val="20"/>
                        </w:rPr>
                        <w:t xml:space="preserve"> </w:t>
                      </w:r>
                      <w:r w:rsidR="005A17A1">
                        <w:rPr>
                          <w:spacing w:val="-4"/>
                          <w:sz w:val="20"/>
                        </w:rPr>
                        <w:t>ROWS</w:t>
                      </w:r>
                    </w:p>
                    <w:p w14:paraId="1AA3FDD3" w14:textId="7560573C" w:rsidR="00A277B7" w:rsidRDefault="005A17A1" w:rsidP="00955079">
                      <w:pPr>
                        <w:spacing w:before="154"/>
                        <w:ind w:left="10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FROM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[GLOBAL_SUPERSTORE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];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FD3308D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3FA8C54" w14:textId="77777777" w:rsidR="00A277B7" w:rsidRPr="001F2327" w:rsidRDefault="005A17A1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</w:rPr>
        <w:lastRenderedPageBreak/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1DE65D24" w14:textId="15DC4601" w:rsidR="00A277B7" w:rsidRPr="001F2327" w:rsidRDefault="00FB0BF3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9504" behindDoc="0" locked="0" layoutInCell="1" allowOverlap="1" wp14:anchorId="36AACF4D" wp14:editId="638F745E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143424" cy="1219370"/>
            <wp:effectExtent l="0" t="0" r="9525" b="0"/>
            <wp:wrapTopAndBottom/>
            <wp:docPr id="314622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22410" name="Picture 1" descr="A screenshot of a computer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FF3C3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4"/>
        <w:ind w:left="876" w:hanging="648"/>
        <w:rPr>
          <w:rFonts w:cs="Times New Roman"/>
        </w:rPr>
      </w:pPr>
      <w:bookmarkStart w:id="63" w:name="_bookmark62"/>
      <w:bookmarkEnd w:id="63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3 </w:t>
      </w:r>
      <w:proofErr w:type="spellStart"/>
      <w:r w:rsidRPr="001F2327">
        <w:rPr>
          <w:rFonts w:cs="Times New Roman"/>
        </w:rPr>
        <w:t>thành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128756D6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6D1AFECB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80416" behindDoc="1" locked="0" layoutInCell="1" allowOverlap="1" wp14:anchorId="48D59B43" wp14:editId="604974E6">
                <wp:simplePos x="0" y="0"/>
                <wp:positionH relativeFrom="page">
                  <wp:posOffset>570280</wp:posOffset>
                </wp:positionH>
                <wp:positionV relativeFrom="paragraph">
                  <wp:posOffset>103927</wp:posOffset>
                </wp:positionV>
                <wp:extent cx="6635115" cy="1116330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11633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C77C46F" w14:textId="77777777" w:rsidR="00DC2FB8" w:rsidRPr="00DC2FB8" w:rsidRDefault="00DC2FB8" w:rsidP="00DC2FB8">
                            <w:pPr>
                              <w:spacing w:before="119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r w:rsidRPr="00DC2FB8">
                              <w:rPr>
                                <w:spacing w:val="-2"/>
                                <w:sz w:val="20"/>
                              </w:rPr>
                              <w:t>SELECT {[MEASURES</w:t>
                            </w:r>
                            <w:proofErr w:type="gramStart"/>
                            <w:r w:rsidRPr="00DC2FB8"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 w:rsidRPr="00DC2FB8">
                              <w:rPr>
                                <w:spacing w:val="-2"/>
                                <w:sz w:val="20"/>
                              </w:rPr>
                              <w:t>PROFIT]} ON COLUMNS,</w:t>
                            </w:r>
                          </w:p>
                          <w:p w14:paraId="19B7CB24" w14:textId="77777777" w:rsidR="00DC2FB8" w:rsidRPr="00DC2FB8" w:rsidRDefault="00DC2FB8" w:rsidP="00DC2FB8">
                            <w:pPr>
                              <w:spacing w:before="119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r w:rsidRPr="00DC2FB8">
                              <w:rPr>
                                <w:spacing w:val="-2"/>
                                <w:sz w:val="20"/>
                              </w:rPr>
                              <w:t>{</w:t>
                            </w:r>
                            <w:proofErr w:type="gramStart"/>
                            <w:r w:rsidRPr="00DC2FB8">
                              <w:rPr>
                                <w:spacing w:val="-2"/>
                                <w:sz w:val="20"/>
                              </w:rPr>
                              <w:t>GENERATE(</w:t>
                            </w:r>
                            <w:proofErr w:type="gramEnd"/>
                            <w:r w:rsidRPr="00DC2FB8">
                              <w:rPr>
                                <w:spacing w:val="-2"/>
                                <w:sz w:val="20"/>
                              </w:rPr>
                              <w:t>[DIM LOCATION].[COUNTRY].CHILDREN,</w:t>
                            </w:r>
                          </w:p>
                          <w:p w14:paraId="3AF8DE73" w14:textId="77777777" w:rsidR="00DC2FB8" w:rsidRPr="00DC2FB8" w:rsidRDefault="00DC2FB8" w:rsidP="00DC2FB8">
                            <w:pPr>
                              <w:spacing w:before="119"/>
                              <w:ind w:left="105"/>
                              <w:rPr>
                                <w:spacing w:val="-2"/>
                                <w:sz w:val="20"/>
                              </w:rPr>
                            </w:pPr>
                            <w:r w:rsidRPr="00DC2FB8">
                              <w:rPr>
                                <w:spacing w:val="-2"/>
                                <w:sz w:val="20"/>
                              </w:rPr>
                              <w:tab/>
                            </w:r>
                            <w:proofErr w:type="gramStart"/>
                            <w:r w:rsidRPr="00DC2FB8">
                              <w:rPr>
                                <w:spacing w:val="-2"/>
                                <w:sz w:val="20"/>
                              </w:rPr>
                              <w:t>TOPCOUNT(</w:t>
                            </w:r>
                            <w:proofErr w:type="gramEnd"/>
                            <w:r w:rsidRPr="00DC2FB8">
                              <w:rPr>
                                <w:spacing w:val="-2"/>
                                <w:sz w:val="20"/>
                              </w:rPr>
                              <w:t>{[DIM LOCATION].[COUNTRY].CURRENTMEMBER * [DIM LOCATION].[City].Children}, 3, [MEASURES].[PROFIT]))} ON ROWS</w:t>
                            </w:r>
                          </w:p>
                          <w:p w14:paraId="67BFE531" w14:textId="77777777" w:rsidR="005C20BC" w:rsidRDefault="00DC2FB8">
                            <w:pPr>
                              <w:spacing w:before="159" w:line="276" w:lineRule="auto"/>
                              <w:ind w:left="105" w:firstLine="720"/>
                              <w:rPr>
                                <w:sz w:val="20"/>
                              </w:rPr>
                            </w:pPr>
                            <w:r w:rsidRPr="00DC2FB8">
                              <w:rPr>
                                <w:spacing w:val="-2"/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DC2FB8">
                              <w:rPr>
                                <w:spacing w:val="-2"/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  <w:p w14:paraId="5A8B4EEE" w14:textId="0BFF99E7" w:rsidR="00A277B7" w:rsidRDefault="005A17A1">
                            <w:pPr>
                              <w:spacing w:before="159" w:line="276" w:lineRule="auto"/>
                              <w:ind w:left="105" w:firstLine="720"/>
                              <w:rPr>
                                <w:ins w:id="64" w:author="Unknown" w:date="2024-07-04T10:54:00Z" w16du:dateUtc="2024-07-04T17:54:00Z"/>
                                <w:sz w:val="20"/>
                              </w:rPr>
                            </w:pPr>
                            <w:proofErr w:type="gramStart"/>
                            <w:ins w:id="65" w:author="Unknown" w:date="2024-07-04T10:54:00Z" w16du:dateUtc="2024-07-04T17:54:00Z">
                              <w:r>
                                <w:rPr>
                                  <w:sz w:val="20"/>
                                </w:rPr>
                                <w:t>TOPCOUNT(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>{[DIM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LOCATION].[COUNTRY].CURRENTMEMBER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[DIM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LOCATION].[City].Children},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3, [MEASURES].[PROFIT]))} ON ROWS</w:t>
                              </w:r>
                            </w:ins>
                          </w:p>
                          <w:p w14:paraId="2D5FEC95" w14:textId="47C8846F" w:rsidR="00A277B7" w:rsidRDefault="005A17A1" w:rsidP="00DC2FB8">
                            <w:pPr>
                              <w:spacing w:before="119"/>
                              <w:ind w:left="105"/>
                              <w:rPr>
                                <w:sz w:val="20"/>
                              </w:rPr>
                            </w:pPr>
                            <w:ins w:id="66" w:author="Unknown" w:date="2024-07-04T10:54:00Z" w16du:dateUtc="2024-07-04T17:54:00Z">
                              <w:r>
                                <w:rPr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[GLOBAL_SUPERSTORE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];</w:t>
                              </w:r>
                            </w:ins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59B43" id="Textbox 166" o:spid="_x0000_s1037" type="#_x0000_t202" style="position:absolute;margin-left:44.9pt;margin-top:8.2pt;width:522.45pt;height:87.9pt;z-index:-25173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" filled="f" strokeweight=".16931mm">
                <v:path arrowok="t"/>
                <v:textbox inset="0,0,0,0">
                  <w:txbxContent>
                    <w:p w14:paraId="7C77C46F" w14:textId="77777777" w:rsidR="00DC2FB8" w:rsidRPr="00DC2FB8" w:rsidRDefault="00DC2FB8" w:rsidP="00DC2FB8">
                      <w:pPr>
                        <w:spacing w:before="119"/>
                        <w:ind w:left="105"/>
                        <w:rPr>
                          <w:spacing w:val="-2"/>
                          <w:sz w:val="20"/>
                        </w:rPr>
                      </w:pPr>
                      <w:r w:rsidRPr="00DC2FB8">
                        <w:rPr>
                          <w:spacing w:val="-2"/>
                          <w:sz w:val="20"/>
                        </w:rPr>
                        <w:t>SELECT {[MEASURES</w:t>
                      </w:r>
                      <w:proofErr w:type="gramStart"/>
                      <w:r w:rsidRPr="00DC2FB8"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 w:rsidRPr="00DC2FB8">
                        <w:rPr>
                          <w:spacing w:val="-2"/>
                          <w:sz w:val="20"/>
                        </w:rPr>
                        <w:t>PROFIT]} ON COLUMNS,</w:t>
                      </w:r>
                    </w:p>
                    <w:p w14:paraId="19B7CB24" w14:textId="77777777" w:rsidR="00DC2FB8" w:rsidRPr="00DC2FB8" w:rsidRDefault="00DC2FB8" w:rsidP="00DC2FB8">
                      <w:pPr>
                        <w:spacing w:before="119"/>
                        <w:ind w:left="105"/>
                        <w:rPr>
                          <w:spacing w:val="-2"/>
                          <w:sz w:val="20"/>
                        </w:rPr>
                      </w:pPr>
                      <w:r w:rsidRPr="00DC2FB8">
                        <w:rPr>
                          <w:spacing w:val="-2"/>
                          <w:sz w:val="20"/>
                        </w:rPr>
                        <w:t>{</w:t>
                      </w:r>
                      <w:proofErr w:type="gramStart"/>
                      <w:r w:rsidRPr="00DC2FB8">
                        <w:rPr>
                          <w:spacing w:val="-2"/>
                          <w:sz w:val="20"/>
                        </w:rPr>
                        <w:t>GENERATE(</w:t>
                      </w:r>
                      <w:proofErr w:type="gramEnd"/>
                      <w:r w:rsidRPr="00DC2FB8">
                        <w:rPr>
                          <w:spacing w:val="-2"/>
                          <w:sz w:val="20"/>
                        </w:rPr>
                        <w:t>[DIM LOCATION].[COUNTRY].CHILDREN,</w:t>
                      </w:r>
                    </w:p>
                    <w:p w14:paraId="3AF8DE73" w14:textId="77777777" w:rsidR="00DC2FB8" w:rsidRPr="00DC2FB8" w:rsidRDefault="00DC2FB8" w:rsidP="00DC2FB8">
                      <w:pPr>
                        <w:spacing w:before="119"/>
                        <w:ind w:left="105"/>
                        <w:rPr>
                          <w:spacing w:val="-2"/>
                          <w:sz w:val="20"/>
                        </w:rPr>
                      </w:pPr>
                      <w:r w:rsidRPr="00DC2FB8">
                        <w:rPr>
                          <w:spacing w:val="-2"/>
                          <w:sz w:val="20"/>
                        </w:rPr>
                        <w:tab/>
                      </w:r>
                      <w:proofErr w:type="gramStart"/>
                      <w:r w:rsidRPr="00DC2FB8">
                        <w:rPr>
                          <w:spacing w:val="-2"/>
                          <w:sz w:val="20"/>
                        </w:rPr>
                        <w:t>TOPCOUNT(</w:t>
                      </w:r>
                      <w:proofErr w:type="gramEnd"/>
                      <w:r w:rsidRPr="00DC2FB8">
                        <w:rPr>
                          <w:spacing w:val="-2"/>
                          <w:sz w:val="20"/>
                        </w:rPr>
                        <w:t>{[DIM LOCATION].[COUNTRY].CURRENTMEMBER * [DIM LOCATION].[City].Children}, 3, [MEASURES].[PROFIT]))} ON ROWS</w:t>
                      </w:r>
                    </w:p>
                    <w:p w14:paraId="67BFE531" w14:textId="77777777" w:rsidR="005C20BC" w:rsidRDefault="00DC2FB8">
                      <w:pPr>
                        <w:spacing w:before="159" w:line="276" w:lineRule="auto"/>
                        <w:ind w:left="105" w:firstLine="720"/>
                        <w:rPr>
                          <w:sz w:val="20"/>
                        </w:rPr>
                      </w:pPr>
                      <w:r w:rsidRPr="00DC2FB8">
                        <w:rPr>
                          <w:spacing w:val="-2"/>
                          <w:sz w:val="20"/>
                        </w:rPr>
                        <w:t>FROM [IS217 SSIS</w:t>
                      </w:r>
                      <w:proofErr w:type="gramStart"/>
                      <w:r w:rsidRPr="00DC2FB8">
                        <w:rPr>
                          <w:spacing w:val="-2"/>
                          <w:sz w:val="20"/>
                        </w:rPr>
                        <w:t>];</w:t>
                      </w:r>
                      <w:proofErr w:type="gramEnd"/>
                    </w:p>
                    <w:p w14:paraId="5A8B4EEE" w14:textId="0BFF99E7" w:rsidR="00A277B7" w:rsidRDefault="005A17A1">
                      <w:pPr>
                        <w:spacing w:before="159" w:line="276" w:lineRule="auto"/>
                        <w:ind w:left="105" w:firstLine="720"/>
                        <w:rPr>
                          <w:ins w:id="67" w:author="Unknown" w:date="2024-07-04T10:54:00Z" w16du:dateUtc="2024-07-04T17:54:00Z"/>
                          <w:sz w:val="20"/>
                        </w:rPr>
                      </w:pPr>
                      <w:proofErr w:type="gramStart"/>
                      <w:ins w:id="68" w:author="Unknown" w:date="2024-07-04T10:54:00Z" w16du:dateUtc="2024-07-04T17:54:00Z">
                        <w:r>
                          <w:rPr>
                            <w:sz w:val="20"/>
                          </w:rPr>
                          <w:t>TOPCOUNT(</w:t>
                        </w:r>
                        <w:proofErr w:type="gramEnd"/>
                        <w:r>
                          <w:rPr>
                            <w:sz w:val="20"/>
                          </w:rPr>
                          <w:t>{[DIM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LOCATION].[COUNTRY].CURRENTMEMBER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*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[DIM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LOCATION].[City].Children},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3, [MEASURES].[PROFIT]))} ON ROWS</w:t>
                        </w:r>
                      </w:ins>
                    </w:p>
                    <w:p w14:paraId="2D5FEC95" w14:textId="47C8846F" w:rsidR="00A277B7" w:rsidRDefault="005A17A1" w:rsidP="00DC2FB8">
                      <w:pPr>
                        <w:spacing w:before="119"/>
                        <w:ind w:left="105"/>
                        <w:rPr>
                          <w:sz w:val="20"/>
                        </w:rPr>
                      </w:pPr>
                      <w:ins w:id="69" w:author="Unknown" w:date="2024-07-04T10:54:00Z" w16du:dateUtc="2024-07-04T17:54:00Z"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[GLOBAL_SUPERSTORE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];</w:t>
                        </w:r>
                      </w:ins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ADB4A5" w14:textId="10C4499E" w:rsidR="00A277B7" w:rsidRPr="001F2327" w:rsidRDefault="00A1147E">
      <w:pPr>
        <w:pStyle w:val="BodyText"/>
        <w:spacing w:before="127"/>
        <w:rPr>
          <w:rFonts w:cs="Times New Roman"/>
        </w:rPr>
      </w:pPr>
      <w:r w:rsidRPr="001F2327">
        <w:rPr>
          <w:rFonts w:cs="Times New Roman"/>
          <w:noProof/>
          <w:sz w:val="11"/>
        </w:rPr>
        <w:drawing>
          <wp:anchor distT="0" distB="0" distL="114300" distR="114300" simplePos="0" relativeHeight="251668480" behindDoc="0" locked="0" layoutInCell="1" allowOverlap="1" wp14:anchorId="4485981E" wp14:editId="61871885">
            <wp:simplePos x="0" y="0"/>
            <wp:positionH relativeFrom="column">
              <wp:posOffset>0</wp:posOffset>
            </wp:positionH>
            <wp:positionV relativeFrom="paragraph">
              <wp:posOffset>1402080</wp:posOffset>
            </wp:positionV>
            <wp:extent cx="5829300" cy="2900680"/>
            <wp:effectExtent l="0" t="0" r="0" b="0"/>
            <wp:wrapTopAndBottom/>
            <wp:docPr id="178930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5032" name="Picture 1" descr="A screenshot of a computer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  <w:spacing w:val="-4"/>
        </w:rPr>
        <w:t>quả</w:t>
      </w:r>
      <w:proofErr w:type="spellEnd"/>
      <w:r w:rsidR="005A17A1" w:rsidRPr="001F2327">
        <w:rPr>
          <w:rFonts w:cs="Times New Roman"/>
          <w:spacing w:val="-4"/>
        </w:rPr>
        <w:t>:</w:t>
      </w:r>
    </w:p>
    <w:p w14:paraId="05F8045F" w14:textId="7DE40224" w:rsidR="00A277B7" w:rsidRPr="001F2327" w:rsidRDefault="00A277B7">
      <w:pPr>
        <w:pStyle w:val="BodyText"/>
        <w:spacing w:before="6"/>
        <w:ind w:left="0"/>
        <w:rPr>
          <w:rFonts w:cs="Times New Roman"/>
          <w:sz w:val="11"/>
        </w:rPr>
      </w:pPr>
    </w:p>
    <w:p w14:paraId="16CC6F9B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70"/>
        <w:ind w:left="876" w:hanging="648"/>
        <w:rPr>
          <w:rFonts w:cs="Times New Roman"/>
        </w:rPr>
      </w:pPr>
      <w:bookmarkStart w:id="70" w:name="_bookmark63"/>
      <w:bookmarkEnd w:id="70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những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$1000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$10000</w:t>
      </w:r>
    </w:p>
    <w:p w14:paraId="3BE23E89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7185F492" w14:textId="77777777" w:rsidR="00A277B7" w:rsidRPr="001F2327" w:rsidRDefault="00A1147E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81440" behindDoc="1" locked="0" layoutInCell="1" allowOverlap="1" wp14:anchorId="03F96ECD" wp14:editId="4BD9011C">
                <wp:simplePos x="0" y="0"/>
                <wp:positionH relativeFrom="page">
                  <wp:posOffset>570280</wp:posOffset>
                </wp:positionH>
                <wp:positionV relativeFrom="paragraph">
                  <wp:posOffset>103609</wp:posOffset>
                </wp:positionV>
                <wp:extent cx="6635115" cy="1119505"/>
                <wp:effectExtent l="0" t="0" r="0" b="0"/>
                <wp:wrapTopAndBottom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11950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89C28AB" w14:textId="46CB1FB8" w:rsidR="00482D29" w:rsidRPr="00482D29" w:rsidRDefault="00482D29" w:rsidP="00482D29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r w:rsidRPr="00482D29">
                              <w:rPr>
                                <w:sz w:val="20"/>
                              </w:rPr>
                              <w:t>SELECT{[MEASURES</w:t>
                            </w:r>
                            <w:proofErr w:type="gramStart"/>
                            <w:r w:rsidRPr="00482D29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482D29">
                              <w:rPr>
                                <w:sz w:val="20"/>
                              </w:rPr>
                              <w:t>SALES]} ON COLUMNS,</w:t>
                            </w:r>
                          </w:p>
                          <w:p w14:paraId="29D103E9" w14:textId="77777777" w:rsidR="00482D29" w:rsidRPr="00482D29" w:rsidRDefault="00482D29" w:rsidP="00482D29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r w:rsidRPr="00482D29">
                              <w:rPr>
                                <w:sz w:val="20"/>
                              </w:rPr>
                              <w:t>{</w:t>
                            </w:r>
                            <w:proofErr w:type="gramStart"/>
                            <w:r w:rsidRPr="00482D29">
                              <w:rPr>
                                <w:sz w:val="20"/>
                              </w:rPr>
                              <w:t>INTERSECT(</w:t>
                            </w:r>
                            <w:proofErr w:type="gramEnd"/>
                            <w:r w:rsidRPr="00482D29">
                              <w:rPr>
                                <w:sz w:val="20"/>
                              </w:rPr>
                              <w:t>{FILTER([DIM PRODUCT].[PRODUCT NAME].CHILDREN , [MEASURES].[SALES] &gt;= 1000)},</w:t>
                            </w:r>
                          </w:p>
                          <w:p w14:paraId="528FC8AD" w14:textId="7D978F30" w:rsidR="00482D29" w:rsidRPr="00482D29" w:rsidRDefault="00482D29" w:rsidP="00482D29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r w:rsidRPr="00482D29">
                              <w:rPr>
                                <w:sz w:val="20"/>
                              </w:rPr>
                              <w:tab/>
                            </w:r>
                            <w:r w:rsidRPr="00482D29">
                              <w:rPr>
                                <w:sz w:val="20"/>
                              </w:rPr>
                              <w:tab/>
                              <w:t>{</w:t>
                            </w:r>
                            <w:proofErr w:type="gramStart"/>
                            <w:r w:rsidRPr="00482D29">
                              <w:rPr>
                                <w:sz w:val="20"/>
                              </w:rPr>
                              <w:t>FILTER(</w:t>
                            </w:r>
                            <w:proofErr w:type="gramEnd"/>
                            <w:r w:rsidRPr="00482D29">
                              <w:rPr>
                                <w:sz w:val="20"/>
                              </w:rPr>
                              <w:t>[DIM PRODUCT].[PRODUCT NAME].CHILDREN , [MEASURES].[SALES] &lt;= 10000)})} ON ROWS</w:t>
                            </w:r>
                          </w:p>
                          <w:p w14:paraId="22FDB81D" w14:textId="77777777" w:rsidR="00F67D11" w:rsidRDefault="00482D29">
                            <w:pPr>
                              <w:spacing w:before="154"/>
                              <w:ind w:left="2266"/>
                              <w:rPr>
                                <w:spacing w:val="-2"/>
                                <w:sz w:val="20"/>
                              </w:rPr>
                            </w:pPr>
                            <w:r w:rsidRPr="00482D29">
                              <w:rPr>
                                <w:sz w:val="20"/>
                              </w:rPr>
                              <w:t>FROM [IS217 SSIS</w:t>
                            </w:r>
                            <w:proofErr w:type="gramStart"/>
                            <w:r w:rsidRPr="00482D29">
                              <w:rPr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  <w:p w14:paraId="35D7C899" w14:textId="798CA0B2" w:rsidR="00A277B7" w:rsidRDefault="005A17A1">
                            <w:pPr>
                              <w:spacing w:before="154"/>
                              <w:ind w:left="2266"/>
                              <w:rPr>
                                <w:ins w:id="71" w:author="Unknown" w:date="2024-07-04T10:56:00Z" w16du:dateUtc="2024-07-04T17:56:00Z"/>
                                <w:sz w:val="20"/>
                              </w:rPr>
                            </w:pPr>
                            <w:ins w:id="72" w:author="Unknown" w:date="2024-07-04T10:56:00Z" w16du:dateUtc="2024-07-04T17:56:00Z">
                              <w:r>
                                <w:rPr>
                                  <w:spacing w:val="-2"/>
                                  <w:sz w:val="20"/>
                                </w:rPr>
                                <w:t>{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FILTER(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0"/>
                                </w:rPr>
                                <w:t>[DIM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PRODUCT].[PRODUCT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NAME].CHILDREN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[MEASURES].[SALES]</w:t>
                              </w:r>
                              <w:r>
                                <w:rPr>
                                  <w:spacing w:val="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10000)})}</w:t>
                              </w:r>
                            </w:ins>
                          </w:p>
                          <w:p w14:paraId="32375F76" w14:textId="77777777" w:rsidR="00A277B7" w:rsidRDefault="005A17A1">
                            <w:pPr>
                              <w:spacing w:before="35"/>
                              <w:ind w:left="105"/>
                              <w:rPr>
                                <w:ins w:id="73" w:author="Unknown" w:date="2024-07-04T10:56:00Z" w16du:dateUtc="2024-07-04T17:56:00Z"/>
                                <w:sz w:val="20"/>
                              </w:rPr>
                            </w:pPr>
                            <w:ins w:id="74" w:author="Unknown" w:date="2024-07-04T10:56:00Z" w16du:dateUtc="2024-07-04T17:56:00Z"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ROWS</w:t>
                              </w:r>
                            </w:ins>
                          </w:p>
                          <w:p w14:paraId="11560F75" w14:textId="7A8CF64A" w:rsidR="00A277B7" w:rsidRDefault="005A17A1" w:rsidP="00482D29">
                            <w:pPr>
                              <w:spacing w:before="155"/>
                              <w:ind w:left="105"/>
                              <w:rPr>
                                <w:sz w:val="20"/>
                              </w:rPr>
                            </w:pPr>
                            <w:ins w:id="75" w:author="Unknown" w:date="2024-07-04T10:56:00Z" w16du:dateUtc="2024-07-04T17:56:00Z">
                              <w:r>
                                <w:rPr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[GLOBAL_SUPERSTORE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];</w:t>
                              </w:r>
                            </w:ins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96ECD" id="Textbox 170" o:spid="_x0000_s1038" type="#_x0000_t202" style="position:absolute;margin-left:44.9pt;margin-top:8.15pt;width:522.45pt;height:88.15pt;z-index:-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" filled="f" strokeweight=".16931mm">
                <v:path arrowok="t"/>
                <v:textbox inset="0,0,0,0">
                  <w:txbxContent>
                    <w:p w14:paraId="489C28AB" w14:textId="46CB1FB8" w:rsidR="00482D29" w:rsidRPr="00482D29" w:rsidRDefault="00482D29" w:rsidP="00482D29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r w:rsidRPr="00482D29">
                        <w:rPr>
                          <w:sz w:val="20"/>
                        </w:rPr>
                        <w:t>SELECT{[MEASURES</w:t>
                      </w:r>
                      <w:proofErr w:type="gramStart"/>
                      <w:r w:rsidRPr="00482D29">
                        <w:rPr>
                          <w:sz w:val="20"/>
                        </w:rPr>
                        <w:t>].[</w:t>
                      </w:r>
                      <w:proofErr w:type="gramEnd"/>
                      <w:r w:rsidRPr="00482D29">
                        <w:rPr>
                          <w:sz w:val="20"/>
                        </w:rPr>
                        <w:t>SALES]} ON COLUMNS,</w:t>
                      </w:r>
                    </w:p>
                    <w:p w14:paraId="29D103E9" w14:textId="77777777" w:rsidR="00482D29" w:rsidRPr="00482D29" w:rsidRDefault="00482D29" w:rsidP="00482D29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r w:rsidRPr="00482D29">
                        <w:rPr>
                          <w:sz w:val="20"/>
                        </w:rPr>
                        <w:t>{</w:t>
                      </w:r>
                      <w:proofErr w:type="gramStart"/>
                      <w:r w:rsidRPr="00482D29">
                        <w:rPr>
                          <w:sz w:val="20"/>
                        </w:rPr>
                        <w:t>INTERSECT(</w:t>
                      </w:r>
                      <w:proofErr w:type="gramEnd"/>
                      <w:r w:rsidRPr="00482D29">
                        <w:rPr>
                          <w:sz w:val="20"/>
                        </w:rPr>
                        <w:t>{FILTER([DIM PRODUCT].[PRODUCT NAME].CHILDREN , [MEASURES].[SALES] &gt;= 1000)},</w:t>
                      </w:r>
                    </w:p>
                    <w:p w14:paraId="528FC8AD" w14:textId="7D978F30" w:rsidR="00482D29" w:rsidRPr="00482D29" w:rsidRDefault="00482D29" w:rsidP="00482D29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r w:rsidRPr="00482D29">
                        <w:rPr>
                          <w:sz w:val="20"/>
                        </w:rPr>
                        <w:tab/>
                      </w:r>
                      <w:r w:rsidRPr="00482D29">
                        <w:rPr>
                          <w:sz w:val="20"/>
                        </w:rPr>
                        <w:tab/>
                        <w:t>{</w:t>
                      </w:r>
                      <w:proofErr w:type="gramStart"/>
                      <w:r w:rsidRPr="00482D29">
                        <w:rPr>
                          <w:sz w:val="20"/>
                        </w:rPr>
                        <w:t>FILTER(</w:t>
                      </w:r>
                      <w:proofErr w:type="gramEnd"/>
                      <w:r w:rsidRPr="00482D29">
                        <w:rPr>
                          <w:sz w:val="20"/>
                        </w:rPr>
                        <w:t>[DIM PRODUCT].[PRODUCT NAME].CHILDREN , [MEASURES].[SALES] &lt;= 10000)})} ON ROWS</w:t>
                      </w:r>
                    </w:p>
                    <w:p w14:paraId="22FDB81D" w14:textId="77777777" w:rsidR="00F67D11" w:rsidRDefault="00482D29">
                      <w:pPr>
                        <w:spacing w:before="154"/>
                        <w:ind w:left="2266"/>
                        <w:rPr>
                          <w:spacing w:val="-2"/>
                          <w:sz w:val="20"/>
                        </w:rPr>
                      </w:pPr>
                      <w:r w:rsidRPr="00482D29">
                        <w:rPr>
                          <w:sz w:val="20"/>
                        </w:rPr>
                        <w:t>FROM [IS217 SSIS</w:t>
                      </w:r>
                      <w:proofErr w:type="gramStart"/>
                      <w:r w:rsidRPr="00482D29">
                        <w:rPr>
                          <w:sz w:val="20"/>
                        </w:rPr>
                        <w:t>];</w:t>
                      </w:r>
                      <w:proofErr w:type="gramEnd"/>
                    </w:p>
                    <w:p w14:paraId="35D7C899" w14:textId="798CA0B2" w:rsidR="00A277B7" w:rsidRDefault="005A17A1">
                      <w:pPr>
                        <w:spacing w:before="154"/>
                        <w:ind w:left="2266"/>
                        <w:rPr>
                          <w:ins w:id="76" w:author="Unknown" w:date="2024-07-04T10:56:00Z" w16du:dateUtc="2024-07-04T17:56:00Z"/>
                          <w:sz w:val="20"/>
                        </w:rPr>
                      </w:pPr>
                      <w:ins w:id="77" w:author="Unknown" w:date="2024-07-04T10:56:00Z" w16du:dateUtc="2024-07-04T17:56:00Z">
                        <w:r>
                          <w:rPr>
                            <w:spacing w:val="-2"/>
                            <w:sz w:val="20"/>
                          </w:rPr>
                          <w:t>{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FILTER(</w:t>
                        </w:r>
                        <w:proofErr w:type="gramEnd"/>
                        <w:r>
                          <w:rPr>
                            <w:spacing w:val="-2"/>
                            <w:sz w:val="20"/>
                          </w:rPr>
                          <w:t>[DIM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PRODUCT].[PRODUCT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NAME].CHILDREN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,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[MEASURES].[SALES]</w:t>
                        </w:r>
                        <w:r>
                          <w:rPr>
                            <w:spacing w:val="9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&lt;=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10000)})}</w:t>
                        </w:r>
                      </w:ins>
                    </w:p>
                    <w:p w14:paraId="32375F76" w14:textId="77777777" w:rsidR="00A277B7" w:rsidRDefault="005A17A1">
                      <w:pPr>
                        <w:spacing w:before="35"/>
                        <w:ind w:left="105"/>
                        <w:rPr>
                          <w:ins w:id="78" w:author="Unknown" w:date="2024-07-04T10:56:00Z" w16du:dateUtc="2024-07-04T17:56:00Z"/>
                          <w:sz w:val="20"/>
                        </w:rPr>
                      </w:pPr>
                      <w:ins w:id="79" w:author="Unknown" w:date="2024-07-04T10:56:00Z" w16du:dateUtc="2024-07-04T17:56:00Z"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ROWS</w:t>
                        </w:r>
                      </w:ins>
                    </w:p>
                    <w:p w14:paraId="11560F75" w14:textId="7A8CF64A" w:rsidR="00A277B7" w:rsidRDefault="005A17A1" w:rsidP="00482D29">
                      <w:pPr>
                        <w:spacing w:before="155"/>
                        <w:ind w:left="105"/>
                        <w:rPr>
                          <w:sz w:val="20"/>
                        </w:rPr>
                      </w:pPr>
                      <w:ins w:id="80" w:author="Unknown" w:date="2024-07-04T10:56:00Z" w16du:dateUtc="2024-07-04T17:56:00Z"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[GLOBAL_SUPERSTORE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];</w:t>
                        </w:r>
                      </w:ins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0466F9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quả</w:t>
      </w:r>
      <w:proofErr w:type="spellEnd"/>
      <w:r w:rsidRPr="001F2327">
        <w:rPr>
          <w:rFonts w:cs="Times New Roman"/>
          <w:spacing w:val="-4"/>
        </w:rPr>
        <w:t>:</w:t>
      </w:r>
    </w:p>
    <w:p w14:paraId="32EF2185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1AE5B499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453F3DEC" wp14:editId="26374ED1">
            <wp:extent cx="5957031" cy="2905125"/>
            <wp:effectExtent l="0" t="0" r="0" b="0"/>
            <wp:docPr id="171" name="Image 171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 descr="A screenshot of a computer  Description automatically generated with medium confidence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31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1DC8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1015"/>
        </w:tabs>
        <w:spacing w:before="170"/>
        <w:ind w:left="1015" w:hanging="787"/>
        <w:rPr>
          <w:rFonts w:cs="Times New Roman"/>
        </w:rPr>
      </w:pPr>
      <w:bookmarkStart w:id="81" w:name="_bookmark64"/>
      <w:bookmarkEnd w:id="81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khu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vực</w:t>
      </w:r>
      <w:proofErr w:type="spellEnd"/>
      <w:r w:rsidRPr="001F2327">
        <w:rPr>
          <w:rFonts w:cs="Times New Roman"/>
        </w:rPr>
        <w:t xml:space="preserve">, </w:t>
      </w:r>
      <w:proofErr w:type="spellStart"/>
      <w:r w:rsidRPr="001F2327">
        <w:rPr>
          <w:rFonts w:cs="Times New Roman"/>
        </w:rPr>
        <w:t>đất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nước</w:t>
      </w:r>
      <w:proofErr w:type="spellEnd"/>
    </w:p>
    <w:p w14:paraId="44D97772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truy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vấn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4"/>
        </w:rPr>
        <w:t>MDX:</w:t>
      </w:r>
    </w:p>
    <w:p w14:paraId="65C81891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82464" behindDoc="1" locked="0" layoutInCell="1" allowOverlap="1" wp14:anchorId="32D777BA" wp14:editId="1E12D214">
                <wp:simplePos x="0" y="0"/>
                <wp:positionH relativeFrom="page">
                  <wp:posOffset>571500</wp:posOffset>
                </wp:positionH>
                <wp:positionV relativeFrom="paragraph">
                  <wp:posOffset>106045</wp:posOffset>
                </wp:positionV>
                <wp:extent cx="6635115" cy="1346200"/>
                <wp:effectExtent l="0" t="0" r="13335" b="25400"/>
                <wp:wrapTopAndBottom/>
                <wp:docPr id="172" name="Text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13462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E7B6E67" w14:textId="77777777" w:rsidR="00C7206E" w:rsidRPr="00C7206E" w:rsidRDefault="00C7206E" w:rsidP="00C7206E">
                            <w:pPr>
                              <w:spacing w:before="154"/>
                              <w:ind w:left="148"/>
                              <w:rPr>
                                <w:sz w:val="20"/>
                              </w:rPr>
                            </w:pPr>
                            <w:r w:rsidRPr="00C7206E">
                              <w:rPr>
                                <w:sz w:val="20"/>
                              </w:rPr>
                              <w:t xml:space="preserve">SELECT NON EMPTY </w:t>
                            </w:r>
                            <w:proofErr w:type="gramStart"/>
                            <w:r w:rsidRPr="00C7206E">
                              <w:rPr>
                                <w:sz w:val="20"/>
                              </w:rPr>
                              <w:t>{ [</w:t>
                            </w:r>
                            <w:proofErr w:type="gramEnd"/>
                            <w:r w:rsidRPr="00C7206E">
                              <w:rPr>
                                <w:sz w:val="20"/>
                              </w:rPr>
                              <w:t xml:space="preserve">Measures].[FACT Count] } ON COLUMNS, </w:t>
                            </w:r>
                          </w:p>
                          <w:p w14:paraId="30470E68" w14:textId="77777777" w:rsidR="00C7206E" w:rsidRPr="00C7206E" w:rsidRDefault="00C7206E" w:rsidP="00C7206E">
                            <w:pPr>
                              <w:spacing w:before="154"/>
                              <w:ind w:left="148"/>
                              <w:rPr>
                                <w:sz w:val="20"/>
                              </w:rPr>
                            </w:pPr>
                            <w:r w:rsidRPr="00C7206E">
                              <w:rPr>
                                <w:sz w:val="20"/>
                              </w:rPr>
                              <w:t xml:space="preserve"> NON EMPTY </w:t>
                            </w:r>
                            <w:proofErr w:type="gramStart"/>
                            <w:r w:rsidRPr="00C7206E">
                              <w:rPr>
                                <w:sz w:val="20"/>
                              </w:rPr>
                              <w:t>{ (</w:t>
                            </w:r>
                            <w:proofErr w:type="gramEnd"/>
                            <w:r w:rsidRPr="00C7206E">
                              <w:rPr>
                                <w:sz w:val="20"/>
                              </w:rPr>
                              <w:t xml:space="preserve">[DIM LOCATION].[Market].[Market].ALLMEMBERS * </w:t>
                            </w:r>
                          </w:p>
                          <w:p w14:paraId="31006CF8" w14:textId="77777777" w:rsidR="00C7206E" w:rsidRPr="00C7206E" w:rsidRDefault="00C7206E" w:rsidP="00C7206E">
                            <w:pPr>
                              <w:spacing w:before="154"/>
                              <w:ind w:left="148"/>
                              <w:rPr>
                                <w:sz w:val="20"/>
                              </w:rPr>
                            </w:pP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  <w:t>[DIM LOCATION</w:t>
                            </w:r>
                            <w:proofErr w:type="gramStart"/>
                            <w:r w:rsidRPr="00C7206E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C7206E">
                              <w:rPr>
                                <w:sz w:val="20"/>
                              </w:rPr>
                              <w:t xml:space="preserve">Region].[Region].ALLMEMBERS * </w:t>
                            </w:r>
                          </w:p>
                          <w:p w14:paraId="786140FB" w14:textId="77777777" w:rsidR="00C7206E" w:rsidRPr="00C7206E" w:rsidRDefault="00C7206E" w:rsidP="00C7206E">
                            <w:pPr>
                              <w:spacing w:before="154"/>
                              <w:ind w:left="148"/>
                              <w:rPr>
                                <w:sz w:val="20"/>
                              </w:rPr>
                            </w:pP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</w:r>
                            <w:r w:rsidRPr="00C7206E">
                              <w:rPr>
                                <w:sz w:val="20"/>
                              </w:rPr>
                              <w:tab/>
                              <w:t>[DIM LOCATION</w:t>
                            </w:r>
                            <w:proofErr w:type="gramStart"/>
                            <w:r w:rsidRPr="00C7206E">
                              <w:rPr>
                                <w:sz w:val="20"/>
                              </w:rPr>
                              <w:t>].[</w:t>
                            </w:r>
                            <w:proofErr w:type="gramEnd"/>
                            <w:r w:rsidRPr="00C7206E">
                              <w:rPr>
                                <w:sz w:val="20"/>
                              </w:rPr>
                              <w:t xml:space="preserve">Country].[Country].ALLMEMBERS ) } ON ROWS </w:t>
                            </w:r>
                          </w:p>
                          <w:p w14:paraId="1554F07A" w14:textId="77777777" w:rsidR="00044DE9" w:rsidRDefault="00C7206E">
                            <w:pPr>
                              <w:spacing w:before="21"/>
                              <w:ind w:left="105"/>
                              <w:rPr>
                                <w:sz w:val="20"/>
                              </w:rPr>
                            </w:pPr>
                            <w:r w:rsidRPr="00C7206E">
                              <w:rPr>
                                <w:sz w:val="20"/>
                              </w:rPr>
                              <w:t xml:space="preserve"> FROM [IS217 SSIS</w:t>
                            </w:r>
                            <w:proofErr w:type="gramStart"/>
                            <w:r w:rsidRPr="00C7206E">
                              <w:rPr>
                                <w:sz w:val="20"/>
                              </w:rPr>
                              <w:t>];</w:t>
                            </w:r>
                            <w:proofErr w:type="gramEnd"/>
                          </w:p>
                          <w:p w14:paraId="47D40D85" w14:textId="51110761" w:rsidR="00A277B7" w:rsidRDefault="005A17A1">
                            <w:pPr>
                              <w:spacing w:before="21"/>
                              <w:ind w:left="105"/>
                              <w:rPr>
                                <w:ins w:id="82" w:author="Unknown" w:date="2024-07-04T10:58:00Z" w16du:dateUtc="2024-07-04T17:58:00Z"/>
                                <w:sz w:val="20"/>
                              </w:rPr>
                            </w:pPr>
                            <w:ins w:id="83" w:author="Unknown" w:date="2024-07-04T10:58:00Z" w16du:dateUtc="2024-07-04T17:58:00Z">
                              <w:r>
                                <w:rPr>
                                  <w:sz w:val="20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EMPTY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[</w:t>
                              </w:r>
                              <w:proofErr w:type="gramEnd"/>
                              <w:r>
                                <w:rPr>
                                  <w:sz w:val="20"/>
                                </w:rPr>
                                <w:t>Measures].[FACT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Count]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COLUMNS,</w:t>
                              </w:r>
                            </w:ins>
                          </w:p>
                          <w:p w14:paraId="2D178846" w14:textId="77777777" w:rsidR="00A277B7" w:rsidRDefault="005A17A1">
                            <w:pPr>
                              <w:spacing w:before="159"/>
                              <w:ind w:left="148"/>
                              <w:rPr>
                                <w:ins w:id="84" w:author="Unknown" w:date="2024-07-04T10:58:00Z" w16du:dateUtc="2024-07-04T17:58:00Z"/>
                                <w:sz w:val="20"/>
                              </w:rPr>
                            </w:pPr>
                            <w:ins w:id="85" w:author="Unknown" w:date="2024-07-04T10:58:00Z" w16du:dateUtc="2024-07-04T17:58:00Z">
                              <w:r>
                                <w:rPr>
                                  <w:spacing w:val="-2"/>
                                  <w:sz w:val="20"/>
                                </w:rPr>
                                <w:t>NON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EMPTY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0"/>
                                </w:rPr>
                                <w:t>[DIM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LOCATION].[Market].[Market].ALLMEMBERS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*</w:t>
                              </w:r>
                            </w:ins>
                          </w:p>
                          <w:p w14:paraId="7AD3C0EA" w14:textId="77777777" w:rsidR="00A277B7" w:rsidRDefault="005A17A1">
                            <w:pPr>
                              <w:spacing w:before="155"/>
                              <w:ind w:right="32"/>
                              <w:jc w:val="center"/>
                              <w:rPr>
                                <w:ins w:id="86" w:author="Unknown" w:date="2024-07-04T10:58:00Z" w16du:dateUtc="2024-07-04T17:58:00Z"/>
                                <w:sz w:val="20"/>
                              </w:rPr>
                            </w:pPr>
                            <w:ins w:id="87" w:author="Unknown" w:date="2024-07-04T10:58:00Z" w16du:dateUtc="2024-07-04T17:58:00Z">
                              <w:r>
                                <w:rPr>
                                  <w:spacing w:val="-2"/>
                                  <w:sz w:val="20"/>
                                </w:rPr>
                                <w:t>[DIM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LOCATION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].[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0"/>
                                </w:rPr>
                                <w:t>Region].[Region].ALLMEMBERS</w:t>
                              </w:r>
                              <w:r>
                                <w:rPr>
                                  <w:spacing w:val="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*</w:t>
                              </w:r>
                            </w:ins>
                          </w:p>
                          <w:p w14:paraId="289CC8E5" w14:textId="77777777" w:rsidR="00A277B7" w:rsidRDefault="005A17A1">
                            <w:pPr>
                              <w:spacing w:before="154"/>
                              <w:ind w:left="3707"/>
                              <w:rPr>
                                <w:ins w:id="88" w:author="Unknown" w:date="2024-07-04T10:58:00Z" w16du:dateUtc="2024-07-04T17:58:00Z"/>
                                <w:sz w:val="20"/>
                              </w:rPr>
                            </w:pPr>
                            <w:ins w:id="89" w:author="Unknown" w:date="2024-07-04T10:58:00Z" w16du:dateUtc="2024-07-04T17:58:00Z">
                              <w:r>
                                <w:rPr>
                                  <w:spacing w:val="-2"/>
                                  <w:sz w:val="20"/>
                                </w:rPr>
                                <w:t>[DIM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LOCATION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].[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0"/>
                                </w:rPr>
                                <w:t>Country].[Country].ALLMEMBERS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ROWS</w:t>
                              </w:r>
                            </w:ins>
                          </w:p>
                          <w:p w14:paraId="21D3C4A5" w14:textId="769A42CC" w:rsidR="00A277B7" w:rsidRDefault="005A17A1" w:rsidP="00C7206E">
                            <w:pPr>
                              <w:spacing w:before="154"/>
                              <w:ind w:left="148"/>
                              <w:rPr>
                                <w:sz w:val="20"/>
                              </w:rPr>
                            </w:pPr>
                            <w:ins w:id="90" w:author="Unknown" w:date="2024-07-04T10:58:00Z" w16du:dateUtc="2024-07-04T17:58:00Z">
                              <w:r>
                                <w:rPr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0"/>
                                </w:rPr>
                                <w:t>Global_SuperStore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];</w:t>
                              </w:r>
                            </w:ins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777BA" id="Textbox 172" o:spid="_x0000_s1039" type="#_x0000_t202" style="position:absolute;margin-left:45pt;margin-top:8.35pt;width:522.45pt;height:106pt;z-index:-251734016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" filled="f" strokeweight=".16931mm">
                <v:path arrowok="t"/>
                <v:textbox inset="0,0,0,0">
                  <w:txbxContent>
                    <w:p w14:paraId="0E7B6E67" w14:textId="77777777" w:rsidR="00C7206E" w:rsidRPr="00C7206E" w:rsidRDefault="00C7206E" w:rsidP="00C7206E">
                      <w:pPr>
                        <w:spacing w:before="154"/>
                        <w:ind w:left="148"/>
                        <w:rPr>
                          <w:sz w:val="20"/>
                        </w:rPr>
                      </w:pPr>
                      <w:r w:rsidRPr="00C7206E">
                        <w:rPr>
                          <w:sz w:val="20"/>
                        </w:rPr>
                        <w:t xml:space="preserve">SELECT NON EMPTY </w:t>
                      </w:r>
                      <w:proofErr w:type="gramStart"/>
                      <w:r w:rsidRPr="00C7206E">
                        <w:rPr>
                          <w:sz w:val="20"/>
                        </w:rPr>
                        <w:t>{ [</w:t>
                      </w:r>
                      <w:proofErr w:type="gramEnd"/>
                      <w:r w:rsidRPr="00C7206E">
                        <w:rPr>
                          <w:sz w:val="20"/>
                        </w:rPr>
                        <w:t xml:space="preserve">Measures].[FACT Count] } ON COLUMNS, </w:t>
                      </w:r>
                    </w:p>
                    <w:p w14:paraId="30470E68" w14:textId="77777777" w:rsidR="00C7206E" w:rsidRPr="00C7206E" w:rsidRDefault="00C7206E" w:rsidP="00C7206E">
                      <w:pPr>
                        <w:spacing w:before="154"/>
                        <w:ind w:left="148"/>
                        <w:rPr>
                          <w:sz w:val="20"/>
                        </w:rPr>
                      </w:pPr>
                      <w:r w:rsidRPr="00C7206E">
                        <w:rPr>
                          <w:sz w:val="20"/>
                        </w:rPr>
                        <w:t xml:space="preserve"> NON EMPTY </w:t>
                      </w:r>
                      <w:proofErr w:type="gramStart"/>
                      <w:r w:rsidRPr="00C7206E">
                        <w:rPr>
                          <w:sz w:val="20"/>
                        </w:rPr>
                        <w:t>{ (</w:t>
                      </w:r>
                      <w:proofErr w:type="gramEnd"/>
                      <w:r w:rsidRPr="00C7206E">
                        <w:rPr>
                          <w:sz w:val="20"/>
                        </w:rPr>
                        <w:t xml:space="preserve">[DIM LOCATION].[Market].[Market].ALLMEMBERS * </w:t>
                      </w:r>
                    </w:p>
                    <w:p w14:paraId="31006CF8" w14:textId="77777777" w:rsidR="00C7206E" w:rsidRPr="00C7206E" w:rsidRDefault="00C7206E" w:rsidP="00C7206E">
                      <w:pPr>
                        <w:spacing w:before="154"/>
                        <w:ind w:left="148"/>
                        <w:rPr>
                          <w:sz w:val="20"/>
                        </w:rPr>
                      </w:pP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  <w:t>[DIM LOCATION</w:t>
                      </w:r>
                      <w:proofErr w:type="gramStart"/>
                      <w:r w:rsidRPr="00C7206E">
                        <w:rPr>
                          <w:sz w:val="20"/>
                        </w:rPr>
                        <w:t>].[</w:t>
                      </w:r>
                      <w:proofErr w:type="gramEnd"/>
                      <w:r w:rsidRPr="00C7206E">
                        <w:rPr>
                          <w:sz w:val="20"/>
                        </w:rPr>
                        <w:t xml:space="preserve">Region].[Region].ALLMEMBERS * </w:t>
                      </w:r>
                    </w:p>
                    <w:p w14:paraId="786140FB" w14:textId="77777777" w:rsidR="00C7206E" w:rsidRPr="00C7206E" w:rsidRDefault="00C7206E" w:rsidP="00C7206E">
                      <w:pPr>
                        <w:spacing w:before="154"/>
                        <w:ind w:left="148"/>
                        <w:rPr>
                          <w:sz w:val="20"/>
                        </w:rPr>
                      </w:pP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</w:r>
                      <w:r w:rsidRPr="00C7206E">
                        <w:rPr>
                          <w:sz w:val="20"/>
                        </w:rPr>
                        <w:tab/>
                        <w:t>[DIM LOCATION</w:t>
                      </w:r>
                      <w:proofErr w:type="gramStart"/>
                      <w:r w:rsidRPr="00C7206E">
                        <w:rPr>
                          <w:sz w:val="20"/>
                        </w:rPr>
                        <w:t>].[</w:t>
                      </w:r>
                      <w:proofErr w:type="gramEnd"/>
                      <w:r w:rsidRPr="00C7206E">
                        <w:rPr>
                          <w:sz w:val="20"/>
                        </w:rPr>
                        <w:t xml:space="preserve">Country].[Country].ALLMEMBERS ) } ON ROWS </w:t>
                      </w:r>
                    </w:p>
                    <w:p w14:paraId="1554F07A" w14:textId="77777777" w:rsidR="00044DE9" w:rsidRDefault="00C7206E">
                      <w:pPr>
                        <w:spacing w:before="21"/>
                        <w:ind w:left="105"/>
                        <w:rPr>
                          <w:sz w:val="20"/>
                        </w:rPr>
                      </w:pPr>
                      <w:r w:rsidRPr="00C7206E">
                        <w:rPr>
                          <w:sz w:val="20"/>
                        </w:rPr>
                        <w:t xml:space="preserve"> FROM [IS217 SSIS</w:t>
                      </w:r>
                      <w:proofErr w:type="gramStart"/>
                      <w:r w:rsidRPr="00C7206E">
                        <w:rPr>
                          <w:sz w:val="20"/>
                        </w:rPr>
                        <w:t>];</w:t>
                      </w:r>
                      <w:proofErr w:type="gramEnd"/>
                    </w:p>
                    <w:p w14:paraId="47D40D85" w14:textId="51110761" w:rsidR="00A277B7" w:rsidRDefault="005A17A1">
                      <w:pPr>
                        <w:spacing w:before="21"/>
                        <w:ind w:left="105"/>
                        <w:rPr>
                          <w:ins w:id="91" w:author="Unknown" w:date="2024-07-04T10:58:00Z" w16du:dateUtc="2024-07-04T17:58:00Z"/>
                          <w:sz w:val="20"/>
                        </w:rPr>
                      </w:pPr>
                      <w:ins w:id="92" w:author="Unknown" w:date="2024-07-04T10:58:00Z" w16du:dateUtc="2024-07-04T17:58:00Z">
                        <w:r>
                          <w:rPr>
                            <w:sz w:val="20"/>
                          </w:rPr>
                          <w:t>SELECT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NON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EMPTY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{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[</w:t>
                        </w:r>
                        <w:proofErr w:type="gramEnd"/>
                        <w:r>
                          <w:rPr>
                            <w:sz w:val="20"/>
                          </w:rPr>
                          <w:t>Measures].[FACT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Count]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}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COLUMNS,</w:t>
                        </w:r>
                      </w:ins>
                    </w:p>
                    <w:p w14:paraId="2D178846" w14:textId="77777777" w:rsidR="00A277B7" w:rsidRDefault="005A17A1">
                      <w:pPr>
                        <w:spacing w:before="159"/>
                        <w:ind w:left="148"/>
                        <w:rPr>
                          <w:ins w:id="93" w:author="Unknown" w:date="2024-07-04T10:58:00Z" w16du:dateUtc="2024-07-04T17:58:00Z"/>
                          <w:sz w:val="20"/>
                        </w:rPr>
                      </w:pPr>
                      <w:ins w:id="94" w:author="Unknown" w:date="2024-07-04T10:58:00Z" w16du:dateUtc="2024-07-04T17:58:00Z">
                        <w:r>
                          <w:rPr>
                            <w:spacing w:val="-2"/>
                            <w:sz w:val="20"/>
                          </w:rPr>
                          <w:t>NON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EMPTY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{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spacing w:val="-2"/>
                            <w:sz w:val="20"/>
                          </w:rPr>
                          <w:t>[DIM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LOCATION].[Market].[Market].ALLMEMBERS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*</w:t>
                        </w:r>
                      </w:ins>
                    </w:p>
                    <w:p w14:paraId="7AD3C0EA" w14:textId="77777777" w:rsidR="00A277B7" w:rsidRDefault="005A17A1">
                      <w:pPr>
                        <w:spacing w:before="155"/>
                        <w:ind w:right="32"/>
                        <w:jc w:val="center"/>
                        <w:rPr>
                          <w:ins w:id="95" w:author="Unknown" w:date="2024-07-04T10:58:00Z" w16du:dateUtc="2024-07-04T17:58:00Z"/>
                          <w:sz w:val="20"/>
                        </w:rPr>
                      </w:pPr>
                      <w:ins w:id="96" w:author="Unknown" w:date="2024-07-04T10:58:00Z" w16du:dateUtc="2024-07-04T17:58:00Z">
                        <w:r>
                          <w:rPr>
                            <w:spacing w:val="-2"/>
                            <w:sz w:val="20"/>
                          </w:rPr>
                          <w:t>[DIM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LOCATION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].[</w:t>
                        </w:r>
                        <w:proofErr w:type="gramEnd"/>
                        <w:r>
                          <w:rPr>
                            <w:spacing w:val="-2"/>
                            <w:sz w:val="20"/>
                          </w:rPr>
                          <w:t>Region].[Region].ALLMEMBERS</w:t>
                        </w:r>
                        <w:r>
                          <w:rPr>
                            <w:spacing w:val="1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0"/>
                          </w:rPr>
                          <w:t>*</w:t>
                        </w:r>
                      </w:ins>
                    </w:p>
                    <w:p w14:paraId="289CC8E5" w14:textId="77777777" w:rsidR="00A277B7" w:rsidRDefault="005A17A1">
                      <w:pPr>
                        <w:spacing w:before="154"/>
                        <w:ind w:left="3707"/>
                        <w:rPr>
                          <w:ins w:id="97" w:author="Unknown" w:date="2024-07-04T10:58:00Z" w16du:dateUtc="2024-07-04T17:58:00Z"/>
                          <w:sz w:val="20"/>
                        </w:rPr>
                      </w:pPr>
                      <w:ins w:id="98" w:author="Unknown" w:date="2024-07-04T10:58:00Z" w16du:dateUtc="2024-07-04T17:58:00Z">
                        <w:r>
                          <w:rPr>
                            <w:spacing w:val="-2"/>
                            <w:sz w:val="20"/>
                          </w:rPr>
                          <w:t>[DIM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LOCATION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].[</w:t>
                        </w:r>
                        <w:proofErr w:type="gramEnd"/>
                        <w:r>
                          <w:rPr>
                            <w:spacing w:val="-2"/>
                            <w:sz w:val="20"/>
                          </w:rPr>
                          <w:t>Country].[Country].ALLMEMBERS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)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}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ON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ROWS</w:t>
                        </w:r>
                      </w:ins>
                    </w:p>
                    <w:p w14:paraId="21D3C4A5" w14:textId="769A42CC" w:rsidR="00A277B7" w:rsidRDefault="005A17A1" w:rsidP="00C7206E">
                      <w:pPr>
                        <w:spacing w:before="154"/>
                        <w:ind w:left="148"/>
                        <w:rPr>
                          <w:sz w:val="20"/>
                        </w:rPr>
                      </w:pPr>
                      <w:ins w:id="99" w:author="Unknown" w:date="2024-07-04T10:58:00Z" w16du:dateUtc="2024-07-04T17:58:00Z"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[</w:t>
                        </w:r>
                        <w:proofErr w:type="spellStart"/>
                        <w:r>
                          <w:rPr>
                            <w:spacing w:val="-2"/>
                            <w:sz w:val="20"/>
                          </w:rPr>
                          <w:t>Global_SuperStore</w:t>
                        </w:r>
                        <w:proofErr w:type="spellEnd"/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];</w:t>
                        </w:r>
                      </w:ins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636FCE" w14:textId="0B343CBF" w:rsidR="00A277B7" w:rsidRPr="001F2327" w:rsidRDefault="00D07E4A">
      <w:pPr>
        <w:pStyle w:val="BodyText"/>
        <w:spacing w:before="127"/>
        <w:rPr>
          <w:rFonts w:cs="Times New Roman"/>
        </w:rPr>
      </w:pPr>
      <w:r w:rsidRPr="001F2327">
        <w:rPr>
          <w:rFonts w:cs="Times New Roman"/>
          <w:noProof/>
        </w:rPr>
        <w:drawing>
          <wp:anchor distT="0" distB="0" distL="114300" distR="114300" simplePos="0" relativeHeight="251670528" behindDoc="0" locked="0" layoutInCell="1" allowOverlap="1" wp14:anchorId="74C0CAA9" wp14:editId="3D87A2EE">
            <wp:simplePos x="0" y="0"/>
            <wp:positionH relativeFrom="column">
              <wp:posOffset>0</wp:posOffset>
            </wp:positionH>
            <wp:positionV relativeFrom="paragraph">
              <wp:posOffset>1653540</wp:posOffset>
            </wp:positionV>
            <wp:extent cx="5629275" cy="2965450"/>
            <wp:effectExtent l="0" t="0" r="9525" b="6350"/>
            <wp:wrapTopAndBottom/>
            <wp:docPr id="336637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7324" name="Picture 1" descr="A screenshot of a computer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rPr>
          <w:rFonts w:cs="Times New Roman"/>
        </w:rPr>
        <w:t>Kết</w:t>
      </w:r>
      <w:proofErr w:type="spellEnd"/>
      <w:r w:rsidR="005A17A1" w:rsidRPr="001F2327">
        <w:rPr>
          <w:rFonts w:cs="Times New Roman"/>
          <w:spacing w:val="-3"/>
        </w:rPr>
        <w:t xml:space="preserve"> </w:t>
      </w:r>
      <w:proofErr w:type="spellStart"/>
      <w:r w:rsidR="005A17A1" w:rsidRPr="001F2327">
        <w:rPr>
          <w:rFonts w:cs="Times New Roman"/>
          <w:spacing w:val="-4"/>
        </w:rPr>
        <w:t>quả</w:t>
      </w:r>
      <w:proofErr w:type="spellEnd"/>
      <w:r w:rsidR="005A17A1" w:rsidRPr="001F2327">
        <w:rPr>
          <w:rFonts w:cs="Times New Roman"/>
          <w:spacing w:val="-4"/>
        </w:rPr>
        <w:t>:</w:t>
      </w:r>
    </w:p>
    <w:p w14:paraId="7462AE8C" w14:textId="13FA9A82" w:rsidR="00A277B7" w:rsidRPr="001F2327" w:rsidRDefault="00A277B7" w:rsidP="00D07E4A">
      <w:pPr>
        <w:rPr>
          <w:rFonts w:cs="Times New Roman"/>
          <w:sz w:val="24"/>
        </w:rPr>
      </w:pPr>
    </w:p>
    <w:p w14:paraId="5C0F4492" w14:textId="77777777" w:rsidR="00D07E4A" w:rsidRPr="001F2327" w:rsidRDefault="00D07E4A" w:rsidP="00D07E4A">
      <w:pPr>
        <w:rPr>
          <w:rFonts w:cs="Times New Roman"/>
          <w:sz w:val="24"/>
        </w:rPr>
      </w:pPr>
    </w:p>
    <w:p w14:paraId="29C518B7" w14:textId="77777777" w:rsidR="00D07E4A" w:rsidRPr="001F2327" w:rsidRDefault="00D07E4A" w:rsidP="00D07E4A">
      <w:pPr>
        <w:rPr>
          <w:rFonts w:cs="Times New Roman"/>
        </w:rPr>
        <w:sectPr w:rsidR="00D07E4A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951E705" w14:textId="50099960" w:rsidR="00A277B7" w:rsidRPr="001F2327" w:rsidRDefault="00A277B7">
      <w:pPr>
        <w:pStyle w:val="BodyText"/>
        <w:rPr>
          <w:rFonts w:cs="Times New Roman"/>
          <w:sz w:val="20"/>
        </w:rPr>
      </w:pPr>
    </w:p>
    <w:p w14:paraId="261869AF" w14:textId="77777777" w:rsidR="00A277B7" w:rsidRPr="001F2327" w:rsidRDefault="005A17A1">
      <w:pPr>
        <w:pStyle w:val="Heading2"/>
        <w:numPr>
          <w:ilvl w:val="2"/>
          <w:numId w:val="22"/>
        </w:numPr>
        <w:tabs>
          <w:tab w:val="left" w:pos="676"/>
        </w:tabs>
        <w:spacing w:before="171"/>
        <w:ind w:left="676" w:hanging="448"/>
        <w:rPr>
          <w:rFonts w:cs="Times New Roman"/>
        </w:rPr>
      </w:pPr>
      <w:bookmarkStart w:id="100" w:name="_bookmark65"/>
      <w:bookmarkEnd w:id="100"/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công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cụ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Pivot</w:t>
      </w:r>
      <w:r w:rsidRPr="001F2327">
        <w:rPr>
          <w:rFonts w:cs="Times New Roman"/>
          <w:spacing w:val="-2"/>
        </w:rPr>
        <w:t xml:space="preserve"> Excel</w:t>
      </w:r>
    </w:p>
    <w:p w14:paraId="119B2143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r w:rsidRPr="001F2327">
        <w:rPr>
          <w:rFonts w:cs="Times New Roman"/>
        </w:rPr>
        <w:t>Trong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Browser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Cube,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click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tượng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Excel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mở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công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cụ</w:t>
      </w:r>
      <w:proofErr w:type="spellEnd"/>
      <w:r w:rsidRPr="001F2327">
        <w:rPr>
          <w:rFonts w:cs="Times New Roman"/>
        </w:rPr>
        <w:t xml:space="preserve"> Pivot</w:t>
      </w:r>
      <w:r w:rsidRPr="001F2327">
        <w:rPr>
          <w:rFonts w:cs="Times New Roman"/>
          <w:spacing w:val="-2"/>
        </w:rPr>
        <w:t xml:space="preserve"> Excel.</w:t>
      </w:r>
    </w:p>
    <w:p w14:paraId="0757D425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3488" behindDoc="1" locked="0" layoutInCell="1" allowOverlap="1" wp14:anchorId="59CA6044" wp14:editId="43DC01FF">
            <wp:simplePos x="0" y="0"/>
            <wp:positionH relativeFrom="page">
              <wp:posOffset>640080</wp:posOffset>
            </wp:positionH>
            <wp:positionV relativeFrom="paragraph">
              <wp:posOffset>101921</wp:posOffset>
            </wp:positionV>
            <wp:extent cx="2601805" cy="276225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80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249E3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gramStart"/>
      <w:r w:rsidRPr="001F2327">
        <w:rPr>
          <w:rFonts w:cs="Times New Roman"/>
        </w:rPr>
        <w:t>File</w:t>
      </w:r>
      <w:proofErr w:type="gram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excel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như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sau</w:t>
      </w:r>
      <w:proofErr w:type="spellEnd"/>
      <w:r w:rsidRPr="001F2327">
        <w:rPr>
          <w:rFonts w:cs="Times New Roman"/>
          <w:spacing w:val="-4"/>
        </w:rPr>
        <w:t>:</w:t>
      </w:r>
    </w:p>
    <w:p w14:paraId="6E895703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4512" behindDoc="1" locked="0" layoutInCell="1" allowOverlap="1" wp14:anchorId="6A455FB0" wp14:editId="0274CACB">
            <wp:simplePos x="0" y="0"/>
            <wp:positionH relativeFrom="page">
              <wp:posOffset>640080</wp:posOffset>
            </wp:positionH>
            <wp:positionV relativeFrom="paragraph">
              <wp:posOffset>100071</wp:posOffset>
            </wp:positionV>
            <wp:extent cx="4866184" cy="2633472"/>
            <wp:effectExtent l="0" t="0" r="0" b="0"/>
            <wp:wrapTopAndBottom/>
            <wp:docPr id="175" name="Image 17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 descr="A screenshot of a computer  Description automatically generated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8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0E38" w14:textId="6DA984A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72"/>
        <w:ind w:left="876" w:hanging="648"/>
        <w:rPr>
          <w:rFonts w:cs="Times New Roman"/>
        </w:rPr>
      </w:pPr>
      <w:bookmarkStart w:id="101" w:name="_bookmark66"/>
      <w:bookmarkEnd w:id="101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nước</w:t>
      </w:r>
      <w:proofErr w:type="spellEnd"/>
      <w:r w:rsidRPr="001F2327">
        <w:rPr>
          <w:rFonts w:cs="Times New Roman"/>
          <w:spacing w:val="-5"/>
        </w:rPr>
        <w:t xml:space="preserve"> </w:t>
      </w:r>
      <w:r w:rsidR="00F405F5" w:rsidRPr="001F2327">
        <w:rPr>
          <w:rFonts w:cs="Times New Roman"/>
        </w:rPr>
        <w:t>Đức</w:t>
      </w:r>
      <w:r w:rsidRPr="001F2327">
        <w:rPr>
          <w:rFonts w:cs="Times New Roman"/>
          <w:spacing w:val="-2"/>
        </w:rPr>
        <w:t xml:space="preserve"> (</w:t>
      </w:r>
      <w:r w:rsidR="00F405F5" w:rsidRPr="001F2327">
        <w:rPr>
          <w:rFonts w:cs="Times New Roman"/>
          <w:spacing w:val="-2"/>
        </w:rPr>
        <w:t>Germany</w:t>
      </w:r>
      <w:r w:rsidRPr="001F2327">
        <w:rPr>
          <w:rFonts w:cs="Times New Roman"/>
          <w:spacing w:val="-2"/>
        </w:rPr>
        <w:t>)</w:t>
      </w:r>
    </w:p>
    <w:p w14:paraId="061A4533" w14:textId="77777777" w:rsidR="00A277B7" w:rsidRPr="001F2327" w:rsidRDefault="005A17A1">
      <w:pPr>
        <w:spacing w:before="16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38DD7A9D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20" w:right="780" w:bottom="1260" w:left="780" w:header="0" w:footer="1035" w:gutter="0"/>
          <w:cols w:space="720"/>
        </w:sectPr>
      </w:pPr>
    </w:p>
    <w:p w14:paraId="23B59EA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7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lastRenderedPageBreak/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Filters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Country</w:t>
      </w:r>
    </w:p>
    <w:p w14:paraId="0993EFF8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Year</w:t>
      </w:r>
    </w:p>
    <w:p w14:paraId="0B69B04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709C233A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5536" behindDoc="1" locked="0" layoutInCell="1" allowOverlap="1" wp14:anchorId="559477C8" wp14:editId="3BC409AD">
            <wp:simplePos x="0" y="0"/>
            <wp:positionH relativeFrom="page">
              <wp:posOffset>640080</wp:posOffset>
            </wp:positionH>
            <wp:positionV relativeFrom="paragraph">
              <wp:posOffset>100773</wp:posOffset>
            </wp:positionV>
            <wp:extent cx="2853880" cy="1758314"/>
            <wp:effectExtent l="0" t="0" r="0" b="0"/>
            <wp:wrapTopAndBottom/>
            <wp:docPr id="176" name="Image 176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 descr="A screenshot of a computer  Description automatically generated with medium confidence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88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51F2" w14:textId="429B0582" w:rsidR="00A277B7" w:rsidRPr="001F2327" w:rsidRDefault="005A17A1">
      <w:pPr>
        <w:spacing w:before="18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2:</w:t>
      </w:r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lọc</w:t>
      </w:r>
      <w:proofErr w:type="spellEnd"/>
      <w:r w:rsidRPr="001F2327">
        <w:rPr>
          <w:rFonts w:cs="Times New Roman"/>
          <w:sz w:val="24"/>
        </w:rPr>
        <w:t xml:space="preserve"> country</w:t>
      </w:r>
      <w:r w:rsidRPr="001F2327">
        <w:rPr>
          <w:rFonts w:cs="Times New Roman"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là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="008A5474" w:rsidRPr="001F2327">
        <w:rPr>
          <w:rFonts w:cs="Times New Roman"/>
          <w:spacing w:val="-2"/>
          <w:sz w:val="24"/>
        </w:rPr>
        <w:t>Germany</w:t>
      </w:r>
    </w:p>
    <w:p w14:paraId="74547DB6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63360" behindDoc="1" locked="0" layoutInCell="1" allowOverlap="1" wp14:anchorId="6AB41068" wp14:editId="6C9B6D3B">
            <wp:simplePos x="0" y="0"/>
            <wp:positionH relativeFrom="page">
              <wp:posOffset>640080</wp:posOffset>
            </wp:positionH>
            <wp:positionV relativeFrom="paragraph">
              <wp:posOffset>196682</wp:posOffset>
            </wp:positionV>
            <wp:extent cx="2114549" cy="215600"/>
            <wp:effectExtent l="0" t="0" r="635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49" cy="21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67B649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6DC9026E" w14:textId="0EF33DD7" w:rsidR="00A277B7" w:rsidRPr="001F2327" w:rsidRDefault="007F6E80">
      <w:pPr>
        <w:pStyle w:val="BodyText"/>
        <w:spacing w:before="8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sz w:val="11"/>
          <w:lang w:val="vi-VN"/>
        </w:rPr>
        <w:t xml:space="preserve">        </w:t>
      </w:r>
      <w:r w:rsidR="005A17A1" w:rsidRPr="001F2327">
        <w:rPr>
          <w:rFonts w:cs="Times New Roman"/>
          <w:noProof/>
        </w:rPr>
        <w:drawing>
          <wp:inline distT="0" distB="0" distL="0" distR="0" wp14:anchorId="5576B92C" wp14:editId="2F685D11">
            <wp:extent cx="2153877" cy="1427472"/>
            <wp:effectExtent l="0" t="0" r="0" b="1905"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3864" name="Image 17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77" cy="14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3616" w14:textId="3791A0E8" w:rsidR="00A277B7" w:rsidRPr="001F2327" w:rsidRDefault="005A17A1">
      <w:pPr>
        <w:pStyle w:val="ListParagraph"/>
        <w:numPr>
          <w:ilvl w:val="3"/>
          <w:numId w:val="22"/>
        </w:numPr>
        <w:tabs>
          <w:tab w:val="left" w:pos="876"/>
        </w:tabs>
        <w:spacing w:before="167" w:line="376" w:lineRule="auto"/>
        <w:ind w:left="228" w:right="3307" w:firstLine="0"/>
        <w:rPr>
          <w:rFonts w:cs="Times New Roman"/>
          <w:sz w:val="24"/>
        </w:rPr>
      </w:pPr>
      <w:bookmarkStart w:id="102" w:name="_bookmark67"/>
      <w:bookmarkEnd w:id="102"/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khách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mang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lại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cao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nhất</w:t>
      </w:r>
      <w:proofErr w:type="spellEnd"/>
      <w:r w:rsidRPr="001F2327">
        <w:rPr>
          <w:rFonts w:cs="Times New Roman"/>
          <w:b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năm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="00722F52">
        <w:rPr>
          <w:rFonts w:cs="Times New Roman"/>
          <w:b/>
          <w:sz w:val="24"/>
        </w:rPr>
        <w:t>2018</w:t>
      </w:r>
      <w:r w:rsidR="003B3550">
        <w:rPr>
          <w:rFonts w:cs="Times New Roman"/>
          <w:b/>
          <w:sz w:val="24"/>
          <w:lang w:val="vi-VN"/>
        </w:rPr>
        <w:tab/>
      </w:r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z w:val="24"/>
        </w:rPr>
        <w:t xml:space="preserve"> 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>:</w:t>
      </w:r>
    </w:p>
    <w:p w14:paraId="6C7ADB3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0" w:line="281" w:lineRule="exact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Filters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Ship </w:t>
      </w:r>
      <w:r w:rsidRPr="001F2327">
        <w:rPr>
          <w:rFonts w:cs="Times New Roman"/>
          <w:spacing w:val="-4"/>
          <w:sz w:val="24"/>
        </w:rPr>
        <w:t>Year</w:t>
      </w:r>
    </w:p>
    <w:p w14:paraId="40386BB4" w14:textId="553A87F8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6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 xml:space="preserve">Rows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7"/>
          <w:sz w:val="24"/>
        </w:rPr>
        <w:t xml:space="preserve"> </w:t>
      </w:r>
      <w:r w:rsidRPr="001F2327">
        <w:rPr>
          <w:rFonts w:cs="Times New Roman"/>
          <w:sz w:val="24"/>
        </w:rPr>
        <w:t>Segment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(named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–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ở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1.2)</w:t>
      </w:r>
    </w:p>
    <w:p w14:paraId="4F889E2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4727F5C4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30C3180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1D9AA9A2" wp14:editId="0856C68E">
            <wp:extent cx="3834350" cy="2117069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350" cy="21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D869" w14:textId="3BA0D248" w:rsidR="00A277B7" w:rsidRPr="001F2327" w:rsidRDefault="005A17A1">
      <w:pPr>
        <w:spacing w:before="151"/>
        <w:ind w:left="228"/>
        <w:rPr>
          <w:rFonts w:cs="Times New Roman"/>
          <w:sz w:val="24"/>
          <w:lang w:val="vi-VN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2: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lọc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Year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là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="003559F8" w:rsidRPr="001F2327">
        <w:rPr>
          <w:rFonts w:cs="Times New Roman"/>
          <w:spacing w:val="-4"/>
          <w:sz w:val="24"/>
        </w:rPr>
        <w:t>2018</w:t>
      </w:r>
    </w:p>
    <w:p w14:paraId="0B2216FA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6560" behindDoc="1" locked="0" layoutInCell="1" allowOverlap="1" wp14:anchorId="7D727629" wp14:editId="27F7D591">
            <wp:simplePos x="0" y="0"/>
            <wp:positionH relativeFrom="page">
              <wp:posOffset>640080</wp:posOffset>
            </wp:positionH>
            <wp:positionV relativeFrom="paragraph">
              <wp:posOffset>150666</wp:posOffset>
            </wp:positionV>
            <wp:extent cx="2190750" cy="209842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D83EB3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43EA369D" w14:textId="77777777" w:rsidR="00A277B7" w:rsidRPr="001F2327" w:rsidRDefault="005A17A1">
      <w:pPr>
        <w:pStyle w:val="BodyText"/>
        <w:spacing w:before="7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7584" behindDoc="1" locked="0" layoutInCell="1" allowOverlap="1" wp14:anchorId="522F2B73" wp14:editId="5B15966E">
            <wp:simplePos x="0" y="0"/>
            <wp:positionH relativeFrom="page">
              <wp:posOffset>640080</wp:posOffset>
            </wp:positionH>
            <wp:positionV relativeFrom="paragraph">
              <wp:posOffset>102870</wp:posOffset>
            </wp:positionV>
            <wp:extent cx="2191385" cy="106680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DF9DC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8"/>
        <w:ind w:left="876" w:hanging="648"/>
        <w:rPr>
          <w:rFonts w:cs="Times New Roman"/>
        </w:rPr>
      </w:pPr>
      <w:bookmarkStart w:id="103" w:name="_bookmark68"/>
      <w:bookmarkEnd w:id="103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5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63A711B6" w14:textId="77777777" w:rsidR="00A277B7" w:rsidRPr="001F2327" w:rsidRDefault="005A17A1">
      <w:pPr>
        <w:spacing w:before="16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1B5F5414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Rows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7"/>
          <w:sz w:val="24"/>
        </w:rPr>
        <w:t xml:space="preserve"> </w:t>
      </w:r>
      <w:r w:rsidRPr="001F2327">
        <w:rPr>
          <w:rFonts w:cs="Times New Roman"/>
          <w:sz w:val="24"/>
        </w:rPr>
        <w:t>Cau3_Top5SanPham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(named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–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ở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1.3)</w:t>
      </w:r>
    </w:p>
    <w:p w14:paraId="33293864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4F6525D9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669E7A5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BFD774D" wp14:editId="7C4B617E">
            <wp:extent cx="3962400" cy="3028950"/>
            <wp:effectExtent l="0" t="0" r="0" b="0"/>
            <wp:docPr id="182" name="Image 18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 descr="A screenshot of a computer  Description automatically generated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A1C5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1292F416" w14:textId="77777777" w:rsidR="00A277B7" w:rsidRPr="001F2327" w:rsidRDefault="005A17A1">
      <w:pPr>
        <w:pStyle w:val="BodyText"/>
        <w:spacing w:before="3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88608" behindDoc="1" locked="0" layoutInCell="1" allowOverlap="1" wp14:anchorId="36D39502" wp14:editId="12799E4E">
            <wp:simplePos x="0" y="0"/>
            <wp:positionH relativeFrom="page">
              <wp:posOffset>640080</wp:posOffset>
            </wp:positionH>
            <wp:positionV relativeFrom="paragraph">
              <wp:posOffset>100965</wp:posOffset>
            </wp:positionV>
            <wp:extent cx="6517640" cy="1449070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64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AAA96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56"/>
        <w:ind w:left="876" w:hanging="648"/>
        <w:rPr>
          <w:rFonts w:cs="Times New Roman"/>
        </w:rPr>
      </w:pPr>
      <w:bookmarkStart w:id="104" w:name="_bookmark69"/>
      <w:bookmarkEnd w:id="104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chi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phí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chuyển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tháng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2"/>
        </w:rPr>
        <w:t>chuyển</w:t>
      </w:r>
      <w:proofErr w:type="spellEnd"/>
    </w:p>
    <w:p w14:paraId="705F17FA" w14:textId="77777777" w:rsidR="00A277B7" w:rsidRPr="001F2327" w:rsidRDefault="005A17A1">
      <w:pPr>
        <w:spacing w:before="16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0B27C9B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9"/>
          <w:sz w:val="24"/>
        </w:rPr>
        <w:t xml:space="preserve"> </w:t>
      </w:r>
      <w:r w:rsidRPr="001F2327">
        <w:rPr>
          <w:rFonts w:cs="Times New Roman"/>
          <w:sz w:val="24"/>
        </w:rPr>
        <w:t>Order Year,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Order</w:t>
      </w:r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Month,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Mode</w:t>
      </w:r>
    </w:p>
    <w:p w14:paraId="1071F036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Values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7"/>
          <w:sz w:val="24"/>
        </w:rPr>
        <w:t xml:space="preserve"> </w:t>
      </w:r>
      <w:r w:rsidRPr="001F2327">
        <w:rPr>
          <w:rFonts w:cs="Times New Roman"/>
          <w:sz w:val="24"/>
        </w:rPr>
        <w:t xml:space="preserve">Shipping </w:t>
      </w:r>
      <w:r w:rsidRPr="001F2327">
        <w:rPr>
          <w:rFonts w:cs="Times New Roman"/>
          <w:spacing w:val="-4"/>
          <w:sz w:val="24"/>
        </w:rPr>
        <w:t>Cost</w:t>
      </w:r>
    </w:p>
    <w:p w14:paraId="7E18F7B8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1EE43F36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4FAB4BF7" wp14:editId="50D9E4D0">
            <wp:extent cx="3962400" cy="2492777"/>
            <wp:effectExtent l="0" t="0" r="0" b="3175"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9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CDB7" w14:textId="56B7B6D7" w:rsidR="00A277B7" w:rsidRPr="001F2327" w:rsidRDefault="002B79AC" w:rsidP="00273F13">
      <w:r w:rsidRPr="001F2327">
        <w:rPr>
          <w:noProof/>
        </w:rPr>
        <w:drawing>
          <wp:anchor distT="0" distB="0" distL="0" distR="0" simplePos="0" relativeHeight="251590656" behindDoc="1" locked="0" layoutInCell="1" allowOverlap="1" wp14:anchorId="5F043B04" wp14:editId="1DA307D0">
            <wp:simplePos x="0" y="0"/>
            <wp:positionH relativeFrom="page">
              <wp:posOffset>639445</wp:posOffset>
            </wp:positionH>
            <wp:positionV relativeFrom="paragraph">
              <wp:posOffset>367030</wp:posOffset>
            </wp:positionV>
            <wp:extent cx="4439529" cy="4887277"/>
            <wp:effectExtent l="0" t="0" r="0" b="8890"/>
            <wp:wrapTopAndBottom/>
            <wp:docPr id="816922807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2807" name="Image 18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29" cy="4887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A17A1" w:rsidRPr="001F2327">
        <w:t>Kết</w:t>
      </w:r>
      <w:proofErr w:type="spellEnd"/>
      <w:r w:rsidR="005A17A1" w:rsidRPr="001F2327">
        <w:rPr>
          <w:spacing w:val="-3"/>
        </w:rPr>
        <w:t xml:space="preserve"> </w:t>
      </w:r>
      <w:proofErr w:type="spellStart"/>
      <w:r w:rsidR="005A17A1" w:rsidRPr="001F2327">
        <w:rPr>
          <w:spacing w:val="-4"/>
        </w:rPr>
        <w:t>quả</w:t>
      </w:r>
      <w:proofErr w:type="spellEnd"/>
      <w:r w:rsidR="005A17A1" w:rsidRPr="001F2327">
        <w:rPr>
          <w:spacing w:val="-4"/>
        </w:rPr>
        <w:t>:</w:t>
      </w:r>
    </w:p>
    <w:p w14:paraId="5135A9D0" w14:textId="67AC43F3" w:rsidR="00A277B7" w:rsidRPr="001F2327" w:rsidRDefault="00A277B7">
      <w:pPr>
        <w:pStyle w:val="BodyText"/>
        <w:spacing w:before="3"/>
        <w:ind w:left="0"/>
        <w:rPr>
          <w:rFonts w:cs="Times New Roman"/>
          <w:b/>
          <w:sz w:val="11"/>
        </w:rPr>
      </w:pPr>
    </w:p>
    <w:p w14:paraId="12C08395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E8497A2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72"/>
        <w:ind w:left="876" w:hanging="648"/>
        <w:rPr>
          <w:rFonts w:cs="Times New Roman"/>
        </w:rPr>
      </w:pPr>
      <w:bookmarkStart w:id="105" w:name="_bookmark70"/>
      <w:bookmarkEnd w:id="105"/>
      <w:proofErr w:type="spellStart"/>
      <w:r w:rsidRPr="001F2327">
        <w:rPr>
          <w:rFonts w:cs="Times New Roman"/>
        </w:rPr>
        <w:lastRenderedPageBreak/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tổng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15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3FBA1E02" w14:textId="77777777" w:rsidR="00A277B7" w:rsidRPr="001F2327" w:rsidRDefault="005A17A1">
      <w:pPr>
        <w:pStyle w:val="BodyText"/>
        <w:spacing w:before="165" w:line="276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này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thì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ở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SSAS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phải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1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Named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Set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Cau5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đoạn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mã</w:t>
      </w:r>
      <w:proofErr w:type="spellEnd"/>
      <w:r w:rsidRPr="001F2327">
        <w:rPr>
          <w:rFonts w:cs="Times New Roman"/>
          <w:spacing w:val="-4"/>
        </w:rPr>
        <w:t>:</w:t>
      </w:r>
    </w:p>
    <w:p w14:paraId="621E0BD1" w14:textId="77777777" w:rsidR="00A277B7" w:rsidRPr="001F2327" w:rsidRDefault="005A17A1">
      <w:pPr>
        <w:pStyle w:val="BodyText"/>
        <w:spacing w:before="1"/>
        <w:ind w:left="0"/>
        <w:rPr>
          <w:rFonts w:cs="Times New Roman"/>
          <w:sz w:val="8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91680" behindDoc="1" locked="0" layoutInCell="1" allowOverlap="1" wp14:anchorId="2EE81228" wp14:editId="180D6585">
                <wp:simplePos x="0" y="0"/>
                <wp:positionH relativeFrom="page">
                  <wp:posOffset>570280</wp:posOffset>
                </wp:positionH>
                <wp:positionV relativeFrom="paragraph">
                  <wp:posOffset>78923</wp:posOffset>
                </wp:positionV>
                <wp:extent cx="6635115" cy="622300"/>
                <wp:effectExtent l="0" t="0" r="0" b="0"/>
                <wp:wrapTopAndBottom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6223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E1ABB26" w14:textId="77777777" w:rsidR="00A277B7" w:rsidRDefault="005A17A1">
                            <w:pPr>
                              <w:spacing w:before="21"/>
                              <w:ind w:left="105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GENERATE(</w:t>
                            </w:r>
                            <w:proofErr w:type="gramEnd"/>
                            <w:r>
                              <w:rPr>
                                <w:spacing w:val="-2"/>
                                <w:sz w:val="20"/>
                              </w:rPr>
                              <w:t>[DIM</w:t>
                            </w:r>
                            <w:r>
                              <w:rPr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LOCATION].[COUNTRY].CHILDREN,</w:t>
                            </w:r>
                          </w:p>
                          <w:p w14:paraId="528A73D3" w14:textId="77777777" w:rsidR="00A277B7" w:rsidRDefault="005A17A1">
                            <w:pPr>
                              <w:spacing w:before="154"/>
                              <w:ind w:left="825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FILTER</w:t>
                            </w:r>
                            <w:r>
                              <w:rPr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([DIM</w:t>
                            </w:r>
                            <w:r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LOCATION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>
                              <w:rPr>
                                <w:spacing w:val="-2"/>
                                <w:sz w:val="20"/>
                              </w:rPr>
                              <w:t>COUNTRY].CURRENTMEMBER</w:t>
                            </w:r>
                            <w:r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*</w:t>
                            </w:r>
                            <w:r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[DIM</w:t>
                            </w:r>
                            <w:r>
                              <w:rPr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PRODUCT].[PRODUCT</w:t>
                            </w:r>
                            <w:r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NAME].CHILDREN,</w:t>
                            </w:r>
                          </w:p>
                          <w:p w14:paraId="248A4962" w14:textId="77777777" w:rsidR="00A277B7" w:rsidRDefault="005A17A1">
                            <w:pPr>
                              <w:spacing w:before="35"/>
                              <w:ind w:left="105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[Measures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].[</w:t>
                            </w:r>
                            <w:proofErr w:type="gramEnd"/>
                            <w:r>
                              <w:rPr>
                                <w:spacing w:val="-2"/>
                                <w:sz w:val="20"/>
                              </w:rPr>
                              <w:t>Quantity]</w:t>
                            </w:r>
                            <w:r>
                              <w:rPr>
                                <w:spacing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15))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81228" id="Textbox 186" o:spid="_x0000_s1040" type="#_x0000_t202" style="position:absolute;margin-left:44.9pt;margin-top:6.2pt;width:522.45pt;height:49pt;z-index:-2517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" filled="f" strokeweight=".16931mm">
                <v:path arrowok="t"/>
                <v:textbox inset="0,0,0,0">
                  <w:txbxContent>
                    <w:p w14:paraId="2E1ABB26" w14:textId="77777777" w:rsidR="00A277B7" w:rsidRDefault="005A17A1">
                      <w:pPr>
                        <w:spacing w:before="21"/>
                        <w:ind w:left="105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pacing w:val="-2"/>
                          <w:sz w:val="20"/>
                        </w:rPr>
                        <w:t>GENERATE(</w:t>
                      </w:r>
                      <w:proofErr w:type="gramEnd"/>
                      <w:r>
                        <w:rPr>
                          <w:spacing w:val="-2"/>
                          <w:sz w:val="20"/>
                        </w:rPr>
                        <w:t>[DIM</w:t>
                      </w:r>
                      <w:r>
                        <w:rPr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LOCATION].[COUNTRY].CHILDREN,</w:t>
                      </w:r>
                    </w:p>
                    <w:p w14:paraId="528A73D3" w14:textId="77777777" w:rsidR="00A277B7" w:rsidRDefault="005A17A1">
                      <w:pPr>
                        <w:spacing w:before="154"/>
                        <w:ind w:left="825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FILTER</w:t>
                      </w:r>
                      <w:r>
                        <w:rPr>
                          <w:spacing w:val="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([DIM</w:t>
                      </w:r>
                      <w:r>
                        <w:rPr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LOCATION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>
                        <w:rPr>
                          <w:spacing w:val="-2"/>
                          <w:sz w:val="20"/>
                        </w:rPr>
                        <w:t>COUNTRY].CURRENTMEMBER</w:t>
                      </w:r>
                      <w:r>
                        <w:rPr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*</w:t>
                      </w:r>
                      <w:r>
                        <w:rPr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[DIM</w:t>
                      </w:r>
                      <w:r>
                        <w:rPr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PRODUCT].[PRODUCT</w:t>
                      </w:r>
                      <w:r>
                        <w:rPr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NAME].CHILDREN,</w:t>
                      </w:r>
                    </w:p>
                    <w:p w14:paraId="248A4962" w14:textId="77777777" w:rsidR="00A277B7" w:rsidRDefault="005A17A1">
                      <w:pPr>
                        <w:spacing w:before="35"/>
                        <w:ind w:left="105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[Measures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].[</w:t>
                      </w:r>
                      <w:proofErr w:type="gramEnd"/>
                      <w:r>
                        <w:rPr>
                          <w:spacing w:val="-2"/>
                          <w:sz w:val="20"/>
                        </w:rPr>
                        <w:t>Quantity]</w:t>
                      </w:r>
                      <w:r>
                        <w:rPr>
                          <w:spacing w:val="7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&gt;</w:t>
                      </w:r>
                      <w:r>
                        <w:rPr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spacing w:val="-4"/>
                          <w:sz w:val="20"/>
                        </w:rPr>
                        <w:t>15))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F2327">
        <w:rPr>
          <w:rFonts w:cs="Times New Roman"/>
          <w:noProof/>
        </w:rPr>
        <w:drawing>
          <wp:anchor distT="0" distB="0" distL="0" distR="0" simplePos="0" relativeHeight="251592704" behindDoc="1" locked="0" layoutInCell="1" allowOverlap="1" wp14:anchorId="54FC62C0" wp14:editId="71654BDE">
            <wp:simplePos x="0" y="0"/>
            <wp:positionH relativeFrom="page">
              <wp:posOffset>640080</wp:posOffset>
            </wp:positionH>
            <wp:positionV relativeFrom="paragraph">
              <wp:posOffset>779328</wp:posOffset>
            </wp:positionV>
            <wp:extent cx="6484608" cy="1726692"/>
            <wp:effectExtent l="0" t="0" r="0" b="0"/>
            <wp:wrapTopAndBottom/>
            <wp:docPr id="187" name="Image 187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 descr="A screenshot of a computer  Description automatically generated with medium confidence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08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29A4" w14:textId="77777777" w:rsidR="00A277B7" w:rsidRPr="001F2327" w:rsidRDefault="00A277B7">
      <w:pPr>
        <w:pStyle w:val="BodyText"/>
        <w:spacing w:before="6"/>
        <w:ind w:left="0"/>
        <w:rPr>
          <w:rFonts w:cs="Times New Roman"/>
          <w:sz w:val="8"/>
        </w:rPr>
      </w:pPr>
    </w:p>
    <w:p w14:paraId="752254D0" w14:textId="77777777" w:rsidR="00A277B7" w:rsidRPr="001F2327" w:rsidRDefault="005A17A1">
      <w:pPr>
        <w:pStyle w:val="BodyText"/>
        <w:spacing w:before="170"/>
        <w:rPr>
          <w:rFonts w:cs="Times New Roman"/>
        </w:rPr>
      </w:pPr>
      <w:r w:rsidRPr="001F2327">
        <w:rPr>
          <w:rFonts w:cs="Times New Roman"/>
        </w:rPr>
        <w:t>Sau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deploy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cập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nhật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4"/>
        </w:rPr>
        <w:t>Cube.</w:t>
      </w:r>
    </w:p>
    <w:p w14:paraId="411CA068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Pivot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Excel,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refresh, </w:t>
      </w: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2"/>
        </w:rPr>
        <w:t>tính</w:t>
      </w:r>
      <w:proofErr w:type="spellEnd"/>
      <w:r w:rsidRPr="001F2327">
        <w:rPr>
          <w:rFonts w:cs="Times New Roman"/>
          <w:spacing w:val="-2"/>
        </w:rPr>
        <w:t>:</w:t>
      </w:r>
    </w:p>
    <w:p w14:paraId="02427E8A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Cau5 (named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 xml:space="preserve">–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>ở</w:t>
      </w:r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1.5)</w:t>
      </w:r>
    </w:p>
    <w:p w14:paraId="4BFD35E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Quantity</w:t>
      </w:r>
    </w:p>
    <w:p w14:paraId="4C0A64A5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3728" behindDoc="1" locked="0" layoutInCell="1" allowOverlap="1" wp14:anchorId="561C87F9" wp14:editId="1F992CE8">
            <wp:simplePos x="0" y="0"/>
            <wp:positionH relativeFrom="page">
              <wp:posOffset>640080</wp:posOffset>
            </wp:positionH>
            <wp:positionV relativeFrom="paragraph">
              <wp:posOffset>101683</wp:posOffset>
            </wp:positionV>
            <wp:extent cx="4030531" cy="3162300"/>
            <wp:effectExtent l="0" t="0" r="0" b="0"/>
            <wp:wrapTopAndBottom/>
            <wp:docPr id="188" name="Image 188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 descr="A screenshot of a computer  Description automatically generated with medium confidence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531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3EA7A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080730AD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380" w:right="780" w:bottom="1260" w:left="780" w:header="0" w:footer="1035" w:gutter="0"/>
          <w:cols w:space="720"/>
        </w:sectPr>
      </w:pPr>
    </w:p>
    <w:p w14:paraId="16E314F9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25C84C4" wp14:editId="61194979">
            <wp:extent cx="5241727" cy="2510123"/>
            <wp:effectExtent l="0" t="0" r="0" b="5080"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27" cy="25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49CF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58" w:line="278" w:lineRule="auto"/>
        <w:ind w:left="228" w:right="284" w:firstLine="0"/>
        <w:rPr>
          <w:rFonts w:cs="Times New Roman"/>
        </w:rPr>
      </w:pPr>
      <w:bookmarkStart w:id="106" w:name="_bookmark71"/>
      <w:bookmarkEnd w:id="106"/>
      <w:proofErr w:type="spellStart"/>
      <w:r w:rsidRPr="001F2327">
        <w:rPr>
          <w:rFonts w:cs="Times New Roman"/>
        </w:rPr>
        <w:t>Thống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kê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mỗi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sắp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xếp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thứ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tự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giảm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dần</w:t>
      </w:r>
      <w:proofErr w:type="spellEnd"/>
      <w:r w:rsidRPr="001F2327">
        <w:rPr>
          <w:rFonts w:cs="Times New Roman"/>
        </w:rPr>
        <w:t>.</w:t>
      </w:r>
    </w:p>
    <w:p w14:paraId="73244A43" w14:textId="77777777" w:rsidR="00A277B7" w:rsidRPr="001F2327" w:rsidRDefault="005A17A1">
      <w:pPr>
        <w:spacing w:before="11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5241D1C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6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2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Category</w:t>
      </w:r>
    </w:p>
    <w:p w14:paraId="421A307D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6"/>
          <w:sz w:val="24"/>
        </w:rPr>
        <w:t xml:space="preserve"> </w:t>
      </w:r>
      <w:r w:rsidRPr="001F2327">
        <w:rPr>
          <w:rFonts w:cs="Times New Roman"/>
          <w:sz w:val="24"/>
        </w:rPr>
        <w:t>Profit,</w:t>
      </w:r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Sales,</w:t>
      </w:r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PERCENTAGE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PROFIT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(calculated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member</w:t>
      </w:r>
      <w:r w:rsidRPr="001F2327">
        <w:rPr>
          <w:rFonts w:cs="Times New Roman"/>
          <w:spacing w:val="5"/>
          <w:sz w:val="24"/>
        </w:rPr>
        <w:t xml:space="preserve"> </w:t>
      </w:r>
      <w:r w:rsidRPr="001F2327">
        <w:rPr>
          <w:rFonts w:cs="Times New Roman"/>
          <w:sz w:val="24"/>
        </w:rPr>
        <w:t>–</w:t>
      </w:r>
      <w:r w:rsidRPr="001F2327">
        <w:rPr>
          <w:rFonts w:cs="Times New Roman"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z w:val="24"/>
        </w:rPr>
        <w:t xml:space="preserve"> ở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1.6)</w:t>
      </w:r>
    </w:p>
    <w:p w14:paraId="01C2F9CA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4752" behindDoc="1" locked="0" layoutInCell="1" allowOverlap="1" wp14:anchorId="320F8F60" wp14:editId="19FC2C6B">
            <wp:simplePos x="0" y="0"/>
            <wp:positionH relativeFrom="page">
              <wp:posOffset>640080</wp:posOffset>
            </wp:positionH>
            <wp:positionV relativeFrom="paragraph">
              <wp:posOffset>100537</wp:posOffset>
            </wp:positionV>
            <wp:extent cx="3528867" cy="2732532"/>
            <wp:effectExtent l="0" t="0" r="0" b="0"/>
            <wp:wrapTopAndBottom/>
            <wp:docPr id="190" name="Image 190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 descr="A screenshot of a computer  Description automatically generated with medium confidence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867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56DB6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757EA2DA" w14:textId="77777777" w:rsidR="00A277B7" w:rsidRPr="001F2327" w:rsidRDefault="005A17A1">
      <w:pPr>
        <w:pStyle w:val="BodyText"/>
        <w:spacing w:before="6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5776" behindDoc="1" locked="0" layoutInCell="1" allowOverlap="1" wp14:anchorId="7A40D6D7" wp14:editId="6916DD7D">
            <wp:simplePos x="0" y="0"/>
            <wp:positionH relativeFrom="page">
              <wp:posOffset>640080</wp:posOffset>
            </wp:positionH>
            <wp:positionV relativeFrom="paragraph">
              <wp:posOffset>119054</wp:posOffset>
            </wp:positionV>
            <wp:extent cx="4914334" cy="1262046"/>
            <wp:effectExtent l="0" t="0" r="635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34" cy="126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3A7DD5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CFA18F0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70"/>
        <w:ind w:left="876" w:hanging="648"/>
        <w:rPr>
          <w:rFonts w:cs="Times New Roman"/>
        </w:rPr>
      </w:pPr>
      <w:bookmarkStart w:id="107" w:name="_bookmark72"/>
      <w:bookmarkEnd w:id="107"/>
      <w:proofErr w:type="spellStart"/>
      <w:r w:rsidRPr="001F2327">
        <w:rPr>
          <w:rFonts w:cs="Times New Roman"/>
        </w:rPr>
        <w:lastRenderedPageBreak/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thấp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nhất</w:t>
      </w:r>
      <w:proofErr w:type="spellEnd"/>
    </w:p>
    <w:p w14:paraId="019B90C0" w14:textId="77777777" w:rsidR="00A277B7" w:rsidRPr="001F2327" w:rsidRDefault="005A17A1">
      <w:pPr>
        <w:spacing w:before="161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480CB5E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Filters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Ship </w:t>
      </w:r>
      <w:r w:rsidRPr="001F2327">
        <w:rPr>
          <w:rFonts w:cs="Times New Roman"/>
          <w:spacing w:val="-4"/>
          <w:sz w:val="24"/>
        </w:rPr>
        <w:t>Year</w:t>
      </w:r>
    </w:p>
    <w:p w14:paraId="2AAAE91C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Cau7 (named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 xml:space="preserve">–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>ở</w:t>
      </w:r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1.7)</w:t>
      </w:r>
    </w:p>
    <w:p w14:paraId="79BDB115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FACT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Count</w:t>
      </w:r>
    </w:p>
    <w:p w14:paraId="7D3F71A1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6800" behindDoc="1" locked="0" layoutInCell="1" allowOverlap="1" wp14:anchorId="34185954" wp14:editId="2527BFBD">
            <wp:simplePos x="0" y="0"/>
            <wp:positionH relativeFrom="page">
              <wp:posOffset>640080</wp:posOffset>
            </wp:positionH>
            <wp:positionV relativeFrom="paragraph">
              <wp:posOffset>99672</wp:posOffset>
            </wp:positionV>
            <wp:extent cx="3971924" cy="3048000"/>
            <wp:effectExtent l="0" t="0" r="0" b="0"/>
            <wp:wrapTopAndBottom/>
            <wp:docPr id="192" name="Image 19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 descr="A screenshot of a computer  Description automatically generated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72933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75F438CE" w14:textId="77777777" w:rsidR="00A277B7" w:rsidRPr="001F2327" w:rsidRDefault="005A17A1">
      <w:pPr>
        <w:pStyle w:val="BodyText"/>
        <w:spacing w:before="4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7824" behindDoc="1" locked="0" layoutInCell="1" allowOverlap="1" wp14:anchorId="00F36F6F" wp14:editId="01A0EF5A">
            <wp:simplePos x="0" y="0"/>
            <wp:positionH relativeFrom="page">
              <wp:posOffset>640080</wp:posOffset>
            </wp:positionH>
            <wp:positionV relativeFrom="paragraph">
              <wp:posOffset>105070</wp:posOffset>
            </wp:positionV>
            <wp:extent cx="2114550" cy="786809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86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342847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69"/>
        <w:ind w:left="876" w:hanging="648"/>
        <w:rPr>
          <w:rFonts w:cs="Times New Roman"/>
        </w:rPr>
      </w:pPr>
      <w:bookmarkStart w:id="108" w:name="_bookmark73"/>
      <w:bookmarkEnd w:id="108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3 </w:t>
      </w:r>
      <w:proofErr w:type="spellStart"/>
      <w:r w:rsidRPr="001F2327">
        <w:rPr>
          <w:rFonts w:cs="Times New Roman"/>
        </w:rPr>
        <w:t>thành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cao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2CFA05EF" w14:textId="77777777" w:rsidR="00A277B7" w:rsidRPr="001F2327" w:rsidRDefault="005A17A1">
      <w:pPr>
        <w:pStyle w:val="BodyText"/>
        <w:spacing w:before="161" w:line="273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câu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này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thì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ở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SSAS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phải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1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Named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Set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Cau8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đoạn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mã</w:t>
      </w:r>
      <w:proofErr w:type="spellEnd"/>
      <w:r w:rsidRPr="001F2327">
        <w:rPr>
          <w:rFonts w:cs="Times New Roman"/>
          <w:spacing w:val="-4"/>
        </w:rPr>
        <w:t>:</w:t>
      </w:r>
    </w:p>
    <w:p w14:paraId="0EC26902" w14:textId="77777777" w:rsidR="00A277B7" w:rsidRPr="001F2327" w:rsidRDefault="005A17A1">
      <w:pPr>
        <w:pStyle w:val="BodyText"/>
        <w:spacing w:before="6"/>
        <w:ind w:left="0"/>
        <w:rPr>
          <w:rFonts w:cs="Times New Roman"/>
          <w:sz w:val="8"/>
        </w:rPr>
      </w:pPr>
      <w:r w:rsidRPr="001F2327">
        <w:rPr>
          <w:rFonts w:cs="Times New Roman"/>
          <w:noProof/>
        </w:rPr>
        <mc:AlternateContent>
          <mc:Choice Requires="wps">
            <w:drawing>
              <wp:anchor distT="0" distB="0" distL="0" distR="0" simplePos="0" relativeHeight="251598848" behindDoc="1" locked="0" layoutInCell="1" allowOverlap="1" wp14:anchorId="18C8AF2D" wp14:editId="65F4FDD1">
                <wp:simplePos x="0" y="0"/>
                <wp:positionH relativeFrom="page">
                  <wp:posOffset>570280</wp:posOffset>
                </wp:positionH>
                <wp:positionV relativeFrom="paragraph">
                  <wp:posOffset>82115</wp:posOffset>
                </wp:positionV>
                <wp:extent cx="6635115" cy="622300"/>
                <wp:effectExtent l="0" t="0" r="0" b="0"/>
                <wp:wrapTopAndBottom/>
                <wp:docPr id="194" name="Text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35115" cy="6223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891065F" w14:textId="77777777" w:rsidR="00A277B7" w:rsidRDefault="005A17A1">
                            <w:pPr>
                              <w:spacing w:before="21"/>
                              <w:ind w:left="105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GENERATE(</w:t>
                            </w:r>
                            <w:proofErr w:type="gramEnd"/>
                            <w:r>
                              <w:rPr>
                                <w:spacing w:val="-2"/>
                                <w:sz w:val="20"/>
                              </w:rPr>
                              <w:t>[DIM</w:t>
                            </w:r>
                            <w:r>
                              <w:rPr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LOCATION].[COUNTRY].CHILDREN,</w:t>
                            </w:r>
                          </w:p>
                          <w:p w14:paraId="7EAE43D3" w14:textId="77777777" w:rsidR="00A277B7" w:rsidRDefault="005A17A1">
                            <w:pPr>
                              <w:spacing w:before="154" w:line="276" w:lineRule="auto"/>
                              <w:ind w:left="105" w:firstLine="720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TOPCOUNT(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{[DIM</w:t>
                            </w:r>
                            <w:r>
                              <w:rPr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LOCATION].[COUNTRY].CURRENTMEMBER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*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[DIM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LOCATION].[City].Children},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3,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[MEASURES].[PROFIT]))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8AF2D" id="Textbox 194" o:spid="_x0000_s1041" type="#_x0000_t202" style="position:absolute;margin-left:44.9pt;margin-top:6.45pt;width:522.45pt;height:49pt;z-index:-2517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" filled="f" strokeweight=".16931mm">
                <v:path arrowok="t"/>
                <v:textbox inset="0,0,0,0">
                  <w:txbxContent>
                    <w:p w14:paraId="4891065F" w14:textId="77777777" w:rsidR="00A277B7" w:rsidRDefault="005A17A1">
                      <w:pPr>
                        <w:spacing w:before="21"/>
                        <w:ind w:left="105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pacing w:val="-2"/>
                          <w:sz w:val="20"/>
                        </w:rPr>
                        <w:t>GENERATE(</w:t>
                      </w:r>
                      <w:proofErr w:type="gramEnd"/>
                      <w:r>
                        <w:rPr>
                          <w:spacing w:val="-2"/>
                          <w:sz w:val="20"/>
                        </w:rPr>
                        <w:t>[DIM</w:t>
                      </w:r>
                      <w:r>
                        <w:rPr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LOCATION].[COUNTRY].CHILDREN,</w:t>
                      </w:r>
                    </w:p>
                    <w:p w14:paraId="7EAE43D3" w14:textId="77777777" w:rsidR="00A277B7" w:rsidRDefault="005A17A1">
                      <w:pPr>
                        <w:spacing w:before="154" w:line="276" w:lineRule="auto"/>
                        <w:ind w:left="105" w:firstLine="720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TOPCOUNT(</w:t>
                      </w:r>
                      <w:proofErr w:type="gramEnd"/>
                      <w:r>
                        <w:rPr>
                          <w:sz w:val="20"/>
                        </w:rPr>
                        <w:t>{[DIM</w:t>
                      </w:r>
                      <w:r>
                        <w:rPr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LOCATION].[COUNTRY].CURRENTMEMBER</w:t>
                      </w:r>
                      <w:r>
                        <w:rPr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*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[DIM</w:t>
                      </w:r>
                      <w:r>
                        <w:rPr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LOCATION].[City].Children},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 xml:space="preserve">3, </w:t>
                      </w:r>
                      <w:r>
                        <w:rPr>
                          <w:spacing w:val="-2"/>
                          <w:sz w:val="20"/>
                        </w:rPr>
                        <w:t>[MEASURES].[PROFIT]))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433AA2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r w:rsidRPr="001F2327">
        <w:rPr>
          <w:rFonts w:cs="Times New Roman"/>
        </w:rPr>
        <w:t>Sau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thực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deploy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cập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nhật</w:t>
      </w:r>
      <w:proofErr w:type="spellEnd"/>
      <w:r w:rsidRPr="001F2327">
        <w:rPr>
          <w:rFonts w:cs="Times New Roman"/>
        </w:rPr>
        <w:t xml:space="preserve"> </w:t>
      </w:r>
      <w:r w:rsidRPr="001F2327">
        <w:rPr>
          <w:rFonts w:cs="Times New Roman"/>
          <w:spacing w:val="-4"/>
        </w:rPr>
        <w:t>Cube.</w:t>
      </w:r>
    </w:p>
    <w:p w14:paraId="552D2893" w14:textId="77777777" w:rsidR="00A277B7" w:rsidRPr="001F2327" w:rsidRDefault="005A17A1">
      <w:pPr>
        <w:pStyle w:val="BodyText"/>
        <w:spacing w:before="160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Pivot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Excel,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refresh, </w:t>
      </w: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2"/>
        </w:rPr>
        <w:t>tính</w:t>
      </w:r>
      <w:proofErr w:type="spellEnd"/>
      <w:r w:rsidRPr="001F2327">
        <w:rPr>
          <w:rFonts w:cs="Times New Roman"/>
          <w:spacing w:val="-2"/>
        </w:rPr>
        <w:t>:</w:t>
      </w:r>
    </w:p>
    <w:p w14:paraId="407A736F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16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Rows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Cau8 (named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set)</w:t>
      </w:r>
    </w:p>
    <w:p w14:paraId="34AB2F9C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264E35B0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216E5564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02BA206C" wp14:editId="397A70CE">
            <wp:extent cx="3400377" cy="2560320"/>
            <wp:effectExtent l="0" t="0" r="0" b="0"/>
            <wp:docPr id="195" name="Image 195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 descr="A screenshot of a computer  Description automatically generated with medium confidence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37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9680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t>quả</w:t>
      </w:r>
      <w:proofErr w:type="spellEnd"/>
      <w:r w:rsidRPr="001F2327">
        <w:t>:</w:t>
      </w:r>
    </w:p>
    <w:p w14:paraId="307076AE" w14:textId="77777777" w:rsidR="00A277B7" w:rsidRPr="001F2327" w:rsidRDefault="005A17A1">
      <w:pPr>
        <w:pStyle w:val="BodyText"/>
        <w:spacing w:before="4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599872" behindDoc="1" locked="0" layoutInCell="1" allowOverlap="1" wp14:anchorId="294650B4" wp14:editId="0992C6E9">
            <wp:simplePos x="0" y="0"/>
            <wp:positionH relativeFrom="page">
              <wp:posOffset>640080</wp:posOffset>
            </wp:positionH>
            <wp:positionV relativeFrom="paragraph">
              <wp:posOffset>99969</wp:posOffset>
            </wp:positionV>
            <wp:extent cx="6527347" cy="4840605"/>
            <wp:effectExtent l="0" t="0" r="0" b="0"/>
            <wp:wrapTopAndBottom/>
            <wp:docPr id="196" name="Image 196" descr="A screenshot of a spreadsheet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 descr="A screenshot of a spreadsheet  Description automatically generated with medium confidence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347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5C44E" w14:textId="77777777" w:rsidR="00A277B7" w:rsidRPr="001F2327" w:rsidRDefault="005A17A1">
      <w:pPr>
        <w:pStyle w:val="Heading2"/>
        <w:numPr>
          <w:ilvl w:val="3"/>
          <w:numId w:val="22"/>
        </w:numPr>
        <w:tabs>
          <w:tab w:val="left" w:pos="876"/>
        </w:tabs>
        <w:spacing w:before="130"/>
        <w:ind w:left="876" w:hanging="648"/>
        <w:rPr>
          <w:rFonts w:cs="Times New Roman"/>
        </w:rPr>
      </w:pPr>
      <w:bookmarkStart w:id="109" w:name="_bookmark74"/>
      <w:bookmarkEnd w:id="109"/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những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có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doanh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$1000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$10000</w:t>
      </w:r>
    </w:p>
    <w:p w14:paraId="57C8CF08" w14:textId="77777777" w:rsidR="00A277B7" w:rsidRPr="001F2327" w:rsidRDefault="005A17A1">
      <w:pPr>
        <w:spacing w:before="16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4DBB58EC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274F289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7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lastRenderedPageBreak/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0"/>
          <w:sz w:val="24"/>
        </w:rPr>
        <w:t xml:space="preserve"> </w:t>
      </w:r>
      <w:r w:rsidRPr="001F2327">
        <w:rPr>
          <w:rFonts w:cs="Times New Roman"/>
          <w:sz w:val="24"/>
        </w:rPr>
        <w:t>Cau9 (named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set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 xml:space="preserve">– </w:t>
      </w:r>
      <w:proofErr w:type="spellStart"/>
      <w:r w:rsidRPr="001F2327">
        <w:rPr>
          <w:rFonts w:cs="Times New Roman"/>
          <w:sz w:val="24"/>
        </w:rPr>
        <w:t>tạo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>ở</w:t>
      </w:r>
      <w:r w:rsidRPr="001F2327">
        <w:rPr>
          <w:rFonts w:cs="Times New Roman"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1.9)</w:t>
      </w:r>
    </w:p>
    <w:p w14:paraId="22D5981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4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5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Sales</w:t>
      </w:r>
    </w:p>
    <w:p w14:paraId="7738F675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0896" behindDoc="1" locked="0" layoutInCell="1" allowOverlap="1" wp14:anchorId="5EE590FD" wp14:editId="27F82A87">
            <wp:simplePos x="0" y="0"/>
            <wp:positionH relativeFrom="page">
              <wp:posOffset>640080</wp:posOffset>
            </wp:positionH>
            <wp:positionV relativeFrom="paragraph">
              <wp:posOffset>103038</wp:posOffset>
            </wp:positionV>
            <wp:extent cx="3712236" cy="2790348"/>
            <wp:effectExtent l="0" t="0" r="0" b="0"/>
            <wp:wrapTopAndBottom/>
            <wp:docPr id="197" name="Image 19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 descr="A screenshot of a computer  Description automatically generated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236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3DE9D" w14:textId="77777777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t>quả</w:t>
      </w:r>
      <w:proofErr w:type="spellEnd"/>
      <w:r w:rsidRPr="001F2327">
        <w:t>:</w:t>
      </w:r>
    </w:p>
    <w:p w14:paraId="2F900D78" w14:textId="77777777" w:rsidR="00A277B7" w:rsidRPr="001F2327" w:rsidRDefault="005A17A1">
      <w:pPr>
        <w:pStyle w:val="BodyText"/>
        <w:spacing w:before="8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1920" behindDoc="1" locked="0" layoutInCell="1" allowOverlap="1" wp14:anchorId="7684571B" wp14:editId="4E0E8D63">
            <wp:simplePos x="0" y="0"/>
            <wp:positionH relativeFrom="page">
              <wp:posOffset>640080</wp:posOffset>
            </wp:positionH>
            <wp:positionV relativeFrom="paragraph">
              <wp:posOffset>102427</wp:posOffset>
            </wp:positionV>
            <wp:extent cx="6452713" cy="4535328"/>
            <wp:effectExtent l="0" t="0" r="0" b="0"/>
            <wp:wrapTopAndBottom/>
            <wp:docPr id="198" name="Image 198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 descr="A screenshot of a computer  Description automatically generated with medium confidence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713" cy="453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185AB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C51B920" w14:textId="77777777" w:rsidR="00A277B7" w:rsidRPr="001F2327" w:rsidRDefault="005A17A1">
      <w:pPr>
        <w:pStyle w:val="ListParagraph"/>
        <w:numPr>
          <w:ilvl w:val="3"/>
          <w:numId w:val="22"/>
        </w:numPr>
        <w:tabs>
          <w:tab w:val="left" w:pos="1015"/>
        </w:tabs>
        <w:spacing w:before="70" w:line="376" w:lineRule="auto"/>
        <w:ind w:left="228" w:right="3148" w:firstLine="0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lastRenderedPageBreak/>
        <w:t>Tìm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số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lượng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đơn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bán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ra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theo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khu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vực</w:t>
      </w:r>
      <w:proofErr w:type="spellEnd"/>
      <w:r w:rsidRPr="001F2327">
        <w:rPr>
          <w:rFonts w:cs="Times New Roman"/>
          <w:b/>
          <w:sz w:val="24"/>
        </w:rPr>
        <w:t>,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đất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nước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z w:val="24"/>
        </w:rPr>
        <w:t xml:space="preserve"> 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>:</w:t>
      </w:r>
    </w:p>
    <w:p w14:paraId="1637EFD2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Rows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49"/>
          <w:sz w:val="24"/>
        </w:rPr>
        <w:t xml:space="preserve"> </w:t>
      </w:r>
      <w:r w:rsidRPr="001F2327">
        <w:rPr>
          <w:rFonts w:cs="Times New Roman"/>
          <w:sz w:val="24"/>
        </w:rPr>
        <w:t>Market,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Region,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Country</w:t>
      </w:r>
    </w:p>
    <w:p w14:paraId="7AF8140B" w14:textId="77777777" w:rsidR="00A277B7" w:rsidRPr="001F2327" w:rsidRDefault="005A17A1">
      <w:pPr>
        <w:pStyle w:val="ListParagraph"/>
        <w:numPr>
          <w:ilvl w:val="4"/>
          <w:numId w:val="2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FACT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Count</w:t>
      </w:r>
    </w:p>
    <w:p w14:paraId="1A25D226" w14:textId="77777777" w:rsidR="00A277B7" w:rsidRPr="001F2327" w:rsidRDefault="005A17A1">
      <w:pPr>
        <w:pStyle w:val="BodyText"/>
        <w:spacing w:before="8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2944" behindDoc="1" locked="0" layoutInCell="1" allowOverlap="1" wp14:anchorId="1F52DC12" wp14:editId="48D14E7E">
            <wp:simplePos x="0" y="0"/>
            <wp:positionH relativeFrom="page">
              <wp:posOffset>640080</wp:posOffset>
            </wp:positionH>
            <wp:positionV relativeFrom="paragraph">
              <wp:posOffset>102725</wp:posOffset>
            </wp:positionV>
            <wp:extent cx="3954665" cy="2524125"/>
            <wp:effectExtent l="0" t="0" r="0" b="0"/>
            <wp:wrapTopAndBottom/>
            <wp:docPr id="199" name="Image 19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 descr="A screenshot of a computer  Description automatically generated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66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C1DD" w14:textId="77777777" w:rsidR="00A277B7" w:rsidRPr="001F2327" w:rsidRDefault="005A17A1">
      <w:pPr>
        <w:spacing w:before="167"/>
        <w:ind w:left="228"/>
        <w:rPr>
          <w:rFonts w:cs="Times New Roman"/>
          <w:b/>
          <w:sz w:val="24"/>
        </w:rPr>
      </w:pPr>
      <w:proofErr w:type="spellStart"/>
      <w:r w:rsidRPr="001F2327">
        <w:rPr>
          <w:rFonts w:cs="Times New Roman"/>
          <w:b/>
          <w:sz w:val="24"/>
        </w:rPr>
        <w:t>Kết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quả</w:t>
      </w:r>
      <w:proofErr w:type="spellEnd"/>
      <w:r w:rsidRPr="001F2327">
        <w:rPr>
          <w:rFonts w:cs="Times New Roman"/>
          <w:b/>
          <w:spacing w:val="-4"/>
          <w:sz w:val="24"/>
        </w:rPr>
        <w:t>:</w:t>
      </w:r>
    </w:p>
    <w:p w14:paraId="50490EC1" w14:textId="77777777" w:rsidR="00A277B7" w:rsidRPr="001F2327" w:rsidRDefault="005A17A1">
      <w:pPr>
        <w:pStyle w:val="BodyText"/>
        <w:spacing w:before="2"/>
        <w:ind w:left="0"/>
        <w:rPr>
          <w:rFonts w:cs="Times New Roman"/>
          <w:b/>
          <w:sz w:val="11"/>
        </w:rPr>
      </w:pPr>
      <w:r w:rsidRPr="001F2327">
        <w:rPr>
          <w:rFonts w:cs="Times New Roman"/>
          <w:noProof/>
        </w:rPr>
        <mc:AlternateContent>
          <mc:Choice Requires="wpg">
            <w:drawing>
              <wp:anchor distT="0" distB="0" distL="0" distR="0" simplePos="0" relativeHeight="251603968" behindDoc="1" locked="0" layoutInCell="1" allowOverlap="1" wp14:anchorId="20BD1B35" wp14:editId="11C97528">
                <wp:simplePos x="0" y="0"/>
                <wp:positionH relativeFrom="page">
                  <wp:posOffset>640080</wp:posOffset>
                </wp:positionH>
                <wp:positionV relativeFrom="paragraph">
                  <wp:posOffset>98717</wp:posOffset>
                </wp:positionV>
                <wp:extent cx="3990975" cy="4091940"/>
                <wp:effectExtent l="0" t="0" r="0" b="0"/>
                <wp:wrapTopAndBottom/>
                <wp:docPr id="200" name="Group 200" descr="A screenshot of a computer  Description automatically generated with low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0975" cy="4091940"/>
                          <a:chOff x="0" y="0"/>
                          <a:chExt cx="3990975" cy="4091940"/>
                        </a:xfrm>
                      </wpg:grpSpPr>
                      <pic:pic xmlns:pic="http://schemas.openxmlformats.org/drawingml/2006/picture">
                        <pic:nvPicPr>
                          <pic:cNvPr id="201" name="Image 201" descr="A screenshot of a computer  Description automatically generated with low confidence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3971925" cy="407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3981450" cy="408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1450" h="4082415">
                                <a:moveTo>
                                  <a:pt x="0" y="4082415"/>
                                </a:moveTo>
                                <a:lnTo>
                                  <a:pt x="3981450" y="4082415"/>
                                </a:lnTo>
                                <a:lnTo>
                                  <a:pt x="3981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24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54175" id="Group 200" o:spid="_x0000_s1026" alt="A screenshot of a computer  Description automatically generated with low confidence" style="position:absolute;margin-left:50.4pt;margin-top:7.75pt;width:314.25pt;height:322.2pt;z-index:-251712512;mso-wrap-distance-left:0;mso-wrap-distance-right:0;mso-position-horizontal-relative:page" coordsize="39909,40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1" o:spid="_x0000_s1027" type="#_x0000_t75" alt="A screenshot of a computer  Description automatically generated with low confidence" style="position:absolute;left:95;top:94;width:39719;height:40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">
                  <v:imagedata r:id="rId161" o:title="A screenshot of a computer  Description automatically generated with low confidence"/>
                </v:shape>
                <v:shape id="Graphic 202" o:spid="_x0000_s1028" style="position:absolute;left:47;top:47;width:39815;height:40824;visibility:visible;mso-wrap-style:square;v-text-anchor:top" coordsize="3981450,408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" path="m,4082415r3981450,l3981450,,,,,408241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C7E94B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194D9A4C" w14:textId="77777777" w:rsidR="00A277B7" w:rsidRPr="001F2327" w:rsidRDefault="005A17A1">
      <w:pPr>
        <w:pStyle w:val="Heading1"/>
        <w:numPr>
          <w:ilvl w:val="0"/>
          <w:numId w:val="22"/>
        </w:numPr>
        <w:tabs>
          <w:tab w:val="left" w:pos="571"/>
        </w:tabs>
        <w:ind w:left="571" w:hanging="343"/>
        <w:rPr>
          <w:rFonts w:cs="Times New Roman"/>
        </w:rPr>
      </w:pPr>
      <w:bookmarkStart w:id="110" w:name="_bookmark75"/>
      <w:bookmarkEnd w:id="110"/>
      <w:r w:rsidRPr="001F2327">
        <w:rPr>
          <w:rFonts w:cs="Times New Roman"/>
        </w:rPr>
        <w:lastRenderedPageBreak/>
        <w:t>POWER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BI</w:t>
      </w:r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REPORT</w:t>
      </w:r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CHO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10 CÂU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TRUY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5"/>
        </w:rPr>
        <w:t>VẤN</w:t>
      </w:r>
    </w:p>
    <w:p w14:paraId="512503FD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ind w:left="480" w:hanging="252"/>
        <w:rPr>
          <w:rFonts w:cs="Times New Roman"/>
        </w:rPr>
      </w:pPr>
      <w:bookmarkStart w:id="111" w:name="_bookmark76"/>
      <w:bookmarkEnd w:id="111"/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connection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import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4"/>
        </w:rPr>
        <w:t>data</w:t>
      </w:r>
    </w:p>
    <w:p w14:paraId="1416EB76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53"/>
        </w:rPr>
        <w:t xml:space="preserve"> </w:t>
      </w:r>
      <w:proofErr w:type="spellStart"/>
      <w:r w:rsidRPr="001F2327">
        <w:rPr>
          <w:rFonts w:cs="Times New Roman"/>
        </w:rPr>
        <w:t>Tại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tab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Home,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mở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rộng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Get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data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Analysis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2"/>
        </w:rPr>
        <w:t>Services.</w:t>
      </w:r>
    </w:p>
    <w:p w14:paraId="4E53CC95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4992" behindDoc="1" locked="0" layoutInCell="1" allowOverlap="1" wp14:anchorId="78A03C25" wp14:editId="3630559F">
            <wp:simplePos x="0" y="0"/>
            <wp:positionH relativeFrom="page">
              <wp:posOffset>640080</wp:posOffset>
            </wp:positionH>
            <wp:positionV relativeFrom="paragraph">
              <wp:posOffset>100773</wp:posOffset>
            </wp:positionV>
            <wp:extent cx="4522244" cy="3754374"/>
            <wp:effectExtent l="0" t="0" r="0" b="0"/>
            <wp:wrapTopAndBottom/>
            <wp:docPr id="203" name="Image 20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 descr="A screenshot of a computer  Description automatically generated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244" cy="375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C4B3D" w14:textId="77777777" w:rsidR="00A277B7" w:rsidRPr="001F2327" w:rsidRDefault="005A17A1">
      <w:pPr>
        <w:spacing w:before="149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2: </w:t>
      </w:r>
      <w:proofErr w:type="spellStart"/>
      <w:r w:rsidRPr="001F2327">
        <w:rPr>
          <w:rFonts w:cs="Times New Roman"/>
          <w:sz w:val="24"/>
        </w:rPr>
        <w:t>Nhập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tên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server.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z w:val="24"/>
        </w:rPr>
        <w:t xml:space="preserve"> </w:t>
      </w:r>
      <w:r w:rsidRPr="001F2327">
        <w:rPr>
          <w:rFonts w:cs="Times New Roman"/>
          <w:spacing w:val="-5"/>
          <w:sz w:val="24"/>
        </w:rPr>
        <w:t>OK.</w:t>
      </w:r>
    </w:p>
    <w:p w14:paraId="413F5E91" w14:textId="77777777" w:rsidR="00A277B7" w:rsidRPr="001F2327" w:rsidRDefault="005A17A1">
      <w:pPr>
        <w:pStyle w:val="BodyText"/>
        <w:spacing w:before="3"/>
        <w:ind w:left="0"/>
        <w:rPr>
          <w:rFonts w:cs="Times New Roman"/>
          <w:sz w:val="12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6016" behindDoc="1" locked="0" layoutInCell="1" allowOverlap="1" wp14:anchorId="77518A1A" wp14:editId="0E2C0361">
            <wp:simplePos x="0" y="0"/>
            <wp:positionH relativeFrom="page">
              <wp:posOffset>640080</wp:posOffset>
            </wp:positionH>
            <wp:positionV relativeFrom="paragraph">
              <wp:posOffset>106981</wp:posOffset>
            </wp:positionV>
            <wp:extent cx="6440556" cy="3051048"/>
            <wp:effectExtent l="0" t="0" r="0" b="0"/>
            <wp:wrapTopAndBottom/>
            <wp:docPr id="204" name="Image 204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 descr="A screenshot of a computer  Description automatically generated with medium confidence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556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BC0CF" w14:textId="77777777" w:rsidR="00A277B7" w:rsidRPr="001F2327" w:rsidRDefault="00A277B7">
      <w:pPr>
        <w:rPr>
          <w:rFonts w:cs="Times New Roman"/>
          <w:sz w:val="12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3EC0A0C3" w14:textId="77777777" w:rsidR="00A277B7" w:rsidRPr="001F2327" w:rsidRDefault="005A17A1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  <w:b/>
        </w:rPr>
        <w:lastRenderedPageBreak/>
        <w:t>Bước</w:t>
      </w:r>
      <w:proofErr w:type="spellEnd"/>
      <w:r w:rsidRPr="001F2327">
        <w:rPr>
          <w:rFonts w:cs="Times New Roman"/>
          <w:b/>
          <w:spacing w:val="-3"/>
        </w:rPr>
        <w:t xml:space="preserve"> </w:t>
      </w:r>
      <w:r w:rsidRPr="001F2327">
        <w:rPr>
          <w:rFonts w:cs="Times New Roman"/>
          <w:b/>
        </w:rPr>
        <w:t xml:space="preserve">4: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Cube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đã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</w:rPr>
        <w:t xml:space="preserve">ở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SSAS,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tên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Global_SuperStore</w:t>
      </w:r>
      <w:proofErr w:type="spellEnd"/>
      <w:r w:rsidRPr="001F2327">
        <w:rPr>
          <w:rFonts w:cs="Times New Roman"/>
        </w:rPr>
        <w:t>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5"/>
        </w:rPr>
        <w:t>OK.</w:t>
      </w:r>
    </w:p>
    <w:p w14:paraId="7EE43154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7040" behindDoc="1" locked="0" layoutInCell="1" allowOverlap="1" wp14:anchorId="498A647F" wp14:editId="5D3E482F">
            <wp:simplePos x="0" y="0"/>
            <wp:positionH relativeFrom="page">
              <wp:posOffset>640080</wp:posOffset>
            </wp:positionH>
            <wp:positionV relativeFrom="paragraph">
              <wp:posOffset>101747</wp:posOffset>
            </wp:positionV>
            <wp:extent cx="5243584" cy="4181475"/>
            <wp:effectExtent l="0" t="0" r="0" b="0"/>
            <wp:wrapTopAndBottom/>
            <wp:docPr id="205" name="Image 20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 descr="A screenshot of a computer  Description automatically generated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58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55137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224" w:line="278" w:lineRule="auto"/>
        <w:ind w:left="228" w:right="340" w:firstLine="0"/>
        <w:rPr>
          <w:rFonts w:cs="Times New Roman"/>
        </w:rPr>
      </w:pPr>
      <w:bookmarkStart w:id="112" w:name="_bookmark77"/>
      <w:bookmarkEnd w:id="112"/>
      <w:proofErr w:type="spellStart"/>
      <w:r w:rsidRPr="001F2327">
        <w:rPr>
          <w:rFonts w:cs="Times New Roman"/>
        </w:rPr>
        <w:t>Clusterd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Column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Chart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lợi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nhuận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tháng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nước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Pháp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(France)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ngoại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trừ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</w:rPr>
        <w:t xml:space="preserve"> 2015</w:t>
      </w:r>
    </w:p>
    <w:p w14:paraId="65495B75" w14:textId="77777777" w:rsidR="00A277B7" w:rsidRPr="001F2327" w:rsidRDefault="005A17A1">
      <w:pPr>
        <w:spacing w:before="11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4A468559" w14:textId="77777777" w:rsidR="00A277B7" w:rsidRPr="001F2327" w:rsidRDefault="005A17A1">
      <w:pPr>
        <w:pStyle w:val="ListParagraph"/>
        <w:numPr>
          <w:ilvl w:val="0"/>
          <w:numId w:val="17"/>
        </w:numPr>
        <w:tabs>
          <w:tab w:val="left" w:pos="948"/>
        </w:tabs>
        <w:spacing w:before="166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X-axis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-4"/>
          <w:sz w:val="24"/>
        </w:rPr>
        <w:t xml:space="preserve"> Year,</w:t>
      </w:r>
    </w:p>
    <w:p w14:paraId="0E768C1D" w14:textId="77777777" w:rsidR="00A277B7" w:rsidRPr="001F2327" w:rsidRDefault="005A17A1">
      <w:pPr>
        <w:pStyle w:val="ListParagraph"/>
        <w:numPr>
          <w:ilvl w:val="0"/>
          <w:numId w:val="17"/>
        </w:numPr>
        <w:tabs>
          <w:tab w:val="left" w:pos="948"/>
        </w:tabs>
        <w:spacing w:before="4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Y-axis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74E9F3C6" w14:textId="77777777" w:rsidR="00A277B7" w:rsidRPr="001F2327" w:rsidRDefault="005A17A1">
      <w:pPr>
        <w:pStyle w:val="ListParagraph"/>
        <w:numPr>
          <w:ilvl w:val="0"/>
          <w:numId w:val="17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Legend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 xml:space="preserve">: </w:t>
      </w:r>
      <w:r w:rsidRPr="001F2327">
        <w:rPr>
          <w:rFonts w:cs="Times New Roman"/>
          <w:spacing w:val="-2"/>
          <w:sz w:val="24"/>
        </w:rPr>
        <w:t>Month</w:t>
      </w:r>
    </w:p>
    <w:p w14:paraId="4E39D875" w14:textId="77777777" w:rsidR="00A277B7" w:rsidRPr="001F2327" w:rsidRDefault="005A17A1">
      <w:pPr>
        <w:pStyle w:val="BodyText"/>
        <w:spacing w:before="6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8064" behindDoc="1" locked="0" layoutInCell="1" allowOverlap="1" wp14:anchorId="39640A11" wp14:editId="4DE30398">
            <wp:simplePos x="0" y="0"/>
            <wp:positionH relativeFrom="page">
              <wp:posOffset>640080</wp:posOffset>
            </wp:positionH>
            <wp:positionV relativeFrom="paragraph">
              <wp:posOffset>101078</wp:posOffset>
            </wp:positionV>
            <wp:extent cx="2131585" cy="2319718"/>
            <wp:effectExtent l="0" t="0" r="0" b="0"/>
            <wp:wrapTopAndBottom/>
            <wp:docPr id="206" name="Image 206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 descr="A screenshot of a computer  Description automatically generated with medium confidence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585" cy="2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1DF24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404A2B5D" w14:textId="77777777" w:rsidR="00A277B7" w:rsidRPr="001F2327" w:rsidRDefault="005A17A1">
      <w:pPr>
        <w:spacing w:before="7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lastRenderedPageBreak/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>2:</w:t>
      </w:r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Thêm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filter:</w:t>
      </w:r>
    </w:p>
    <w:p w14:paraId="786E6CF8" w14:textId="77777777" w:rsidR="00A277B7" w:rsidRPr="001F2327" w:rsidRDefault="005A17A1">
      <w:pPr>
        <w:pStyle w:val="ListParagraph"/>
        <w:numPr>
          <w:ilvl w:val="0"/>
          <w:numId w:val="17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Country: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chọn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nước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France</w:t>
      </w:r>
    </w:p>
    <w:p w14:paraId="3F574C4C" w14:textId="7DB8AAC7" w:rsidR="00A277B7" w:rsidRPr="001F2327" w:rsidRDefault="005A17A1">
      <w:pPr>
        <w:pStyle w:val="ListParagraph"/>
        <w:numPr>
          <w:ilvl w:val="0"/>
          <w:numId w:val="17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Year:</w:t>
      </w:r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loại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bỏ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năm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2015</w:t>
      </w:r>
    </w:p>
    <w:p w14:paraId="1316D029" w14:textId="7FB95D4C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09088" behindDoc="1" locked="0" layoutInCell="1" allowOverlap="1" wp14:anchorId="190DBAC2" wp14:editId="3EC26477">
            <wp:simplePos x="0" y="0"/>
            <wp:positionH relativeFrom="page">
              <wp:posOffset>640080</wp:posOffset>
            </wp:positionH>
            <wp:positionV relativeFrom="paragraph">
              <wp:posOffset>100773</wp:posOffset>
            </wp:positionV>
            <wp:extent cx="2324100" cy="2762250"/>
            <wp:effectExtent l="0" t="0" r="0" b="0"/>
            <wp:wrapTopAndBottom/>
            <wp:docPr id="207" name="Image 207" descr="A screenshot of a phone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 descr="A screenshot of a phone  Description automatically generated with medium confidence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727C" w14:textId="6C447FA1" w:rsidR="00A277B7" w:rsidRPr="001F2327" w:rsidRDefault="005A17A1" w:rsidP="00273F13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4300E4BA" w14:textId="770144D9" w:rsidR="00A277B7" w:rsidRPr="001F2327" w:rsidRDefault="00AF79D3">
      <w:pPr>
        <w:pStyle w:val="BodyText"/>
        <w:spacing w:before="4"/>
        <w:ind w:left="0"/>
        <w:rPr>
          <w:rFonts w:cs="Times New Roman"/>
          <w:b/>
          <w:sz w:val="16"/>
        </w:rPr>
      </w:pPr>
      <w:r w:rsidRPr="001F2327">
        <w:rPr>
          <w:rFonts w:cs="Times New Roman"/>
          <w:b/>
          <w:noProof/>
          <w:sz w:val="16"/>
        </w:rPr>
        <w:drawing>
          <wp:inline distT="0" distB="0" distL="0" distR="0" wp14:anchorId="06BB33A5" wp14:editId="6B1B1BE6">
            <wp:extent cx="6251627" cy="3594100"/>
            <wp:effectExtent l="0" t="0" r="0" b="6350"/>
            <wp:docPr id="769912842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12842" name="Picture 1" descr="A graph of different colored bars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60430" cy="35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79C8" w14:textId="77777777" w:rsidR="00A277B7" w:rsidRPr="001F2327" w:rsidRDefault="00A277B7">
      <w:pPr>
        <w:pStyle w:val="BodyText"/>
        <w:spacing w:before="65"/>
        <w:ind w:left="0"/>
        <w:rPr>
          <w:rFonts w:cs="Times New Roman"/>
          <w:b/>
        </w:rPr>
      </w:pPr>
    </w:p>
    <w:p w14:paraId="6173A8B3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before="0" w:line="381" w:lineRule="auto"/>
        <w:ind w:left="228" w:right="2506" w:firstLine="0"/>
        <w:rPr>
          <w:rFonts w:cs="Times New Roman"/>
          <w:sz w:val="24"/>
        </w:rPr>
      </w:pPr>
      <w:bookmarkStart w:id="113" w:name="_bookmark78"/>
      <w:bookmarkEnd w:id="113"/>
      <w:r w:rsidRPr="001F2327">
        <w:rPr>
          <w:rFonts w:cs="Times New Roman"/>
          <w:b/>
          <w:sz w:val="24"/>
        </w:rPr>
        <w:t>Pie</w:t>
      </w:r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Chart</w:t>
      </w:r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>-</w:t>
      </w:r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khách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mang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lại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cao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nhất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năm</w:t>
      </w:r>
      <w:proofErr w:type="spellEnd"/>
      <w:r w:rsidRPr="001F2327">
        <w:rPr>
          <w:rFonts w:cs="Times New Roman"/>
          <w:b/>
          <w:spacing w:val="-6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2014 </w:t>
      </w: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z w:val="24"/>
        </w:rPr>
        <w:t xml:space="preserve"> 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>:</w:t>
      </w:r>
    </w:p>
    <w:p w14:paraId="2D1BB9F7" w14:textId="77777777" w:rsidR="00A277B7" w:rsidRPr="001F2327" w:rsidRDefault="005A17A1">
      <w:pPr>
        <w:pStyle w:val="ListParagraph"/>
        <w:numPr>
          <w:ilvl w:val="0"/>
          <w:numId w:val="16"/>
        </w:numPr>
        <w:tabs>
          <w:tab w:val="left" w:pos="948"/>
        </w:tabs>
        <w:spacing w:before="0" w:line="275" w:lineRule="exact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r w:rsidRPr="001F2327">
        <w:rPr>
          <w:rFonts w:cs="Times New Roman"/>
          <w:sz w:val="24"/>
        </w:rPr>
        <w:t>Columns</w:t>
      </w:r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1BB9F187" w14:textId="77777777" w:rsidR="00A277B7" w:rsidRPr="001F2327" w:rsidRDefault="005A17A1">
      <w:pPr>
        <w:pStyle w:val="ListParagraph"/>
        <w:numPr>
          <w:ilvl w:val="0"/>
          <w:numId w:val="16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Legend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 xml:space="preserve">: </w:t>
      </w:r>
      <w:r w:rsidRPr="001F2327">
        <w:rPr>
          <w:rFonts w:cs="Times New Roman"/>
          <w:spacing w:val="-2"/>
          <w:sz w:val="24"/>
        </w:rPr>
        <w:t>Segment</w:t>
      </w:r>
    </w:p>
    <w:p w14:paraId="477395BE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384481BA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7993E539" wp14:editId="39CDC786">
            <wp:extent cx="2095500" cy="1666875"/>
            <wp:effectExtent l="0" t="0" r="0" b="0"/>
            <wp:docPr id="209" name="Image 209" descr="A screenshot of a computer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 descr="A screenshot of a computer  Description automatically generated with low confidence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7F08" w14:textId="77777777" w:rsidR="00A277B7" w:rsidRPr="001F2327" w:rsidRDefault="005A17A1">
      <w:pPr>
        <w:pStyle w:val="BodyText"/>
        <w:spacing w:before="17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 xml:space="preserve">2: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filter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Ship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Year,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năm</w:t>
      </w:r>
      <w:proofErr w:type="spellEnd"/>
      <w:r w:rsidRPr="001F2327">
        <w:rPr>
          <w:rFonts w:cs="Times New Roman"/>
          <w:spacing w:val="-4"/>
        </w:rPr>
        <w:t xml:space="preserve"> 2014</w:t>
      </w:r>
    </w:p>
    <w:p w14:paraId="00E3342C" w14:textId="77777777" w:rsidR="00A277B7" w:rsidRPr="001F2327" w:rsidRDefault="005A17A1">
      <w:pPr>
        <w:pStyle w:val="BodyText"/>
        <w:spacing w:before="48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0112" behindDoc="1" locked="0" layoutInCell="1" allowOverlap="1" wp14:anchorId="266C376C" wp14:editId="2096F89D">
            <wp:simplePos x="0" y="0"/>
            <wp:positionH relativeFrom="page">
              <wp:posOffset>706755</wp:posOffset>
            </wp:positionH>
            <wp:positionV relativeFrom="paragraph">
              <wp:posOffset>195219</wp:posOffset>
            </wp:positionV>
            <wp:extent cx="2238375" cy="2028825"/>
            <wp:effectExtent l="0" t="0" r="0" b="0"/>
            <wp:wrapTopAndBottom/>
            <wp:docPr id="210" name="Image 210" descr="A screenshot of a chat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 descr="A screenshot of a chat  Description automatically generated with low confidence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51C6E" w14:textId="77777777" w:rsidR="00A277B7" w:rsidRPr="001F2327" w:rsidRDefault="005A17A1" w:rsidP="00E771AF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07307465" w14:textId="065F2795" w:rsidR="00A277B7" w:rsidRPr="001F2327" w:rsidRDefault="008D7DC5">
      <w:pPr>
        <w:pStyle w:val="BodyText"/>
        <w:ind w:left="0"/>
        <w:rPr>
          <w:rFonts w:cs="Times New Roman"/>
          <w:b/>
          <w:sz w:val="20"/>
        </w:rPr>
      </w:pPr>
      <w:r w:rsidRPr="001F2327">
        <w:rPr>
          <w:rFonts w:cs="Times New Roman"/>
          <w:b/>
          <w:noProof/>
          <w:sz w:val="20"/>
        </w:rPr>
        <w:drawing>
          <wp:anchor distT="0" distB="0" distL="114300" distR="114300" simplePos="0" relativeHeight="251671552" behindDoc="0" locked="0" layoutInCell="1" allowOverlap="1" wp14:anchorId="2A867F43" wp14:editId="5E6129D5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5518150" cy="3103880"/>
            <wp:effectExtent l="0" t="0" r="6350" b="1270"/>
            <wp:wrapTopAndBottom/>
            <wp:docPr id="1411735809" name="Picture 1" descr="A pie chart with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5809" name="Picture 1" descr="A pie chart with a number of numbers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DE9CB" w14:textId="51DF80DB" w:rsidR="00A277B7" w:rsidRPr="001F2327" w:rsidRDefault="00A277B7">
      <w:pPr>
        <w:pStyle w:val="BodyText"/>
        <w:spacing w:before="125"/>
        <w:ind w:left="0"/>
        <w:rPr>
          <w:rFonts w:cs="Times New Roman"/>
          <w:b/>
          <w:sz w:val="20"/>
        </w:rPr>
      </w:pPr>
    </w:p>
    <w:p w14:paraId="0A2F018E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before="145"/>
        <w:ind w:left="480" w:hanging="252"/>
        <w:rPr>
          <w:rFonts w:cs="Times New Roman"/>
          <w:b/>
          <w:sz w:val="24"/>
        </w:rPr>
      </w:pPr>
      <w:bookmarkStart w:id="114" w:name="_bookmark79"/>
      <w:bookmarkEnd w:id="114"/>
      <w:r w:rsidRPr="001F2327">
        <w:rPr>
          <w:rFonts w:cs="Times New Roman"/>
          <w:b/>
          <w:sz w:val="24"/>
        </w:rPr>
        <w:t>Stacked</w:t>
      </w:r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Bar</w:t>
      </w:r>
      <w:r w:rsidRPr="001F2327">
        <w:rPr>
          <w:rFonts w:cs="Times New Roman"/>
          <w:b/>
          <w:spacing w:val="-7"/>
          <w:sz w:val="24"/>
        </w:rPr>
        <w:t xml:space="preserve"> </w:t>
      </w:r>
      <w:r w:rsidRPr="001F2327">
        <w:rPr>
          <w:rFonts w:cs="Times New Roman"/>
          <w:b/>
          <w:sz w:val="24"/>
        </w:rPr>
        <w:t>Chart</w:t>
      </w:r>
      <w:r w:rsidRPr="001F2327">
        <w:rPr>
          <w:rFonts w:cs="Times New Roman"/>
          <w:b/>
          <w:spacing w:val="-1"/>
          <w:sz w:val="24"/>
        </w:rPr>
        <w:t xml:space="preserve"> </w:t>
      </w:r>
      <w:r w:rsidRPr="001F2327">
        <w:rPr>
          <w:rFonts w:cs="Times New Roman"/>
          <w:b/>
          <w:sz w:val="24"/>
        </w:rPr>
        <w:t>-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1"/>
          <w:sz w:val="24"/>
        </w:rPr>
        <w:t xml:space="preserve"> </w:t>
      </w:r>
      <w:r w:rsidRPr="001F2327">
        <w:rPr>
          <w:rFonts w:cs="Times New Roman"/>
          <w:b/>
          <w:sz w:val="24"/>
        </w:rPr>
        <w:t>top</w:t>
      </w:r>
      <w:r w:rsidRPr="001F2327">
        <w:rPr>
          <w:rFonts w:cs="Times New Roman"/>
          <w:b/>
          <w:spacing w:val="-7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5 </w:t>
      </w:r>
      <w:proofErr w:type="spellStart"/>
      <w:r w:rsidRPr="001F2327">
        <w:rPr>
          <w:rFonts w:cs="Times New Roman"/>
          <w:b/>
          <w:sz w:val="24"/>
        </w:rPr>
        <w:t>sản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phẩm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có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cao</w:t>
      </w:r>
      <w:proofErr w:type="spellEnd"/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nhất</w:t>
      </w:r>
      <w:proofErr w:type="spellEnd"/>
    </w:p>
    <w:p w14:paraId="485B567D" w14:textId="77777777" w:rsidR="00A277B7" w:rsidRPr="001F2327" w:rsidRDefault="005A17A1">
      <w:pPr>
        <w:spacing w:before="16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7311D233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DB9D1BC" w14:textId="77777777" w:rsidR="00A277B7" w:rsidRPr="001F2327" w:rsidRDefault="005A17A1">
      <w:pPr>
        <w:pStyle w:val="ListParagraph"/>
        <w:numPr>
          <w:ilvl w:val="0"/>
          <w:numId w:val="15"/>
        </w:numPr>
        <w:tabs>
          <w:tab w:val="left" w:pos="948"/>
        </w:tabs>
        <w:spacing w:before="7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lastRenderedPageBreak/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Y-axis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Name</w:t>
      </w:r>
    </w:p>
    <w:p w14:paraId="2CAFDFA8" w14:textId="77777777" w:rsidR="00A277B7" w:rsidRPr="001F2327" w:rsidRDefault="005A17A1">
      <w:pPr>
        <w:pStyle w:val="ListParagraph"/>
        <w:numPr>
          <w:ilvl w:val="0"/>
          <w:numId w:val="15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X-axis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7223F902" w14:textId="77777777" w:rsidR="00A277B7" w:rsidRPr="001F2327" w:rsidRDefault="005A17A1">
      <w:pPr>
        <w:pStyle w:val="ListParagraph"/>
        <w:numPr>
          <w:ilvl w:val="0"/>
          <w:numId w:val="15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Legend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Name</w:t>
      </w:r>
    </w:p>
    <w:p w14:paraId="6914BEC8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1136" behindDoc="1" locked="0" layoutInCell="1" allowOverlap="1" wp14:anchorId="3B5C38F3" wp14:editId="5C018FD4">
            <wp:simplePos x="0" y="0"/>
            <wp:positionH relativeFrom="page">
              <wp:posOffset>640080</wp:posOffset>
            </wp:positionH>
            <wp:positionV relativeFrom="paragraph">
              <wp:posOffset>100773</wp:posOffset>
            </wp:positionV>
            <wp:extent cx="2181225" cy="2295525"/>
            <wp:effectExtent l="0" t="0" r="0" b="0"/>
            <wp:wrapTopAndBottom/>
            <wp:docPr id="212" name="Image 212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 descr="A screenshot of a computer  Description automatically generated with medium confidence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7DEA3" w14:textId="77777777" w:rsidR="00A277B7" w:rsidRPr="001F2327" w:rsidRDefault="005A17A1">
      <w:pPr>
        <w:pStyle w:val="BodyText"/>
        <w:spacing w:before="165" w:line="278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filter Product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Name,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loại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filter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5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lấy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5,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gramStart"/>
      <w:r w:rsidRPr="001F2327">
        <w:rPr>
          <w:rFonts w:cs="Times New Roman"/>
        </w:rPr>
        <w:t>By</w:t>
      </w:r>
      <w:proofErr w:type="gramEnd"/>
      <w:r w:rsidRPr="001F2327">
        <w:rPr>
          <w:rFonts w:cs="Times New Roman"/>
        </w:rPr>
        <w:t xml:space="preserve"> value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Profit.</w:t>
      </w:r>
    </w:p>
    <w:p w14:paraId="69550734" w14:textId="77777777" w:rsidR="00A277B7" w:rsidRPr="001F2327" w:rsidRDefault="005A17A1">
      <w:pPr>
        <w:pStyle w:val="BodyText"/>
        <w:spacing w:before="93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2160" behindDoc="1" locked="0" layoutInCell="1" allowOverlap="1" wp14:anchorId="42F791C8" wp14:editId="2EA0705C">
            <wp:simplePos x="0" y="0"/>
            <wp:positionH relativeFrom="page">
              <wp:posOffset>687705</wp:posOffset>
            </wp:positionH>
            <wp:positionV relativeFrom="paragraph">
              <wp:posOffset>223275</wp:posOffset>
            </wp:positionV>
            <wp:extent cx="2238500" cy="2028825"/>
            <wp:effectExtent l="0" t="0" r="0" b="0"/>
            <wp:wrapTopAndBottom/>
            <wp:docPr id="213" name="Image 213" descr="A screenshot of a phone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 descr="A screenshot of a phone  Description automatically generated with low confidence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5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2369F" w14:textId="77777777" w:rsidR="00A277B7" w:rsidRPr="001F2327" w:rsidRDefault="00A277B7">
      <w:pPr>
        <w:pStyle w:val="BodyText"/>
        <w:spacing w:before="23"/>
        <w:ind w:left="0"/>
        <w:rPr>
          <w:rFonts w:cs="Times New Roman"/>
        </w:rPr>
      </w:pPr>
    </w:p>
    <w:p w14:paraId="35F65EB5" w14:textId="77777777" w:rsidR="00A277B7" w:rsidRPr="001F2327" w:rsidRDefault="005A17A1" w:rsidP="00E771AF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479C23CA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4C15D4A6" w14:textId="7538BBD1" w:rsidR="00A277B7" w:rsidRPr="001F2327" w:rsidRDefault="00BD34C4">
      <w:pPr>
        <w:pStyle w:val="BodyText"/>
        <w:ind w:left="252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1C8A4627" wp14:editId="7122A7A2">
            <wp:extent cx="5539717" cy="3435350"/>
            <wp:effectExtent l="0" t="0" r="4445" b="0"/>
            <wp:docPr id="1625636864" name="Picture 1" descr="A graph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6864" name="Picture 1" descr="A graph with different colored bars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49130" cy="34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BD17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before="249" w:line="278" w:lineRule="auto"/>
        <w:ind w:left="228" w:right="369" w:firstLine="0"/>
        <w:rPr>
          <w:rFonts w:cs="Times New Roman"/>
          <w:b/>
          <w:sz w:val="24"/>
        </w:rPr>
      </w:pPr>
      <w:bookmarkStart w:id="115" w:name="_bookmark80"/>
      <w:bookmarkEnd w:id="115"/>
      <w:r w:rsidRPr="001F2327">
        <w:rPr>
          <w:rFonts w:cs="Times New Roman"/>
          <w:b/>
          <w:sz w:val="24"/>
        </w:rPr>
        <w:t>Clustered</w:t>
      </w:r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Bar</w:t>
      </w:r>
      <w:r w:rsidRPr="001F2327">
        <w:rPr>
          <w:rFonts w:cs="Times New Roman"/>
          <w:b/>
          <w:spacing w:val="-8"/>
          <w:sz w:val="24"/>
        </w:rPr>
        <w:t xml:space="preserve"> </w:t>
      </w:r>
      <w:r w:rsidRPr="001F2327">
        <w:rPr>
          <w:rFonts w:cs="Times New Roman"/>
          <w:b/>
          <w:sz w:val="24"/>
        </w:rPr>
        <w:t>Chart -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z w:val="24"/>
        </w:rPr>
        <w:t xml:space="preserve"> chi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phí</w:t>
      </w:r>
      <w:proofErr w:type="spellEnd"/>
      <w:r w:rsidRPr="001F2327">
        <w:rPr>
          <w:rFonts w:cs="Times New Roman"/>
          <w:b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vận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chuyển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theo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năm</w:t>
      </w:r>
      <w:proofErr w:type="spellEnd"/>
      <w:r w:rsidRPr="001F2327">
        <w:rPr>
          <w:rFonts w:cs="Times New Roman"/>
          <w:b/>
          <w:sz w:val="24"/>
        </w:rPr>
        <w:t>,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tháng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của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vận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2"/>
          <w:sz w:val="24"/>
        </w:rPr>
        <w:t>chuyển</w:t>
      </w:r>
      <w:proofErr w:type="spellEnd"/>
    </w:p>
    <w:p w14:paraId="17E224ED" w14:textId="77777777" w:rsidR="00A277B7" w:rsidRPr="001F2327" w:rsidRDefault="005A17A1">
      <w:pPr>
        <w:spacing w:before="11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59AF5E74" w14:textId="77777777" w:rsidR="00A277B7" w:rsidRPr="001F2327" w:rsidRDefault="005A17A1">
      <w:pPr>
        <w:pStyle w:val="ListParagraph"/>
        <w:numPr>
          <w:ilvl w:val="0"/>
          <w:numId w:val="14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Y-axis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Ship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Mode</w:t>
      </w:r>
    </w:p>
    <w:p w14:paraId="37C7777C" w14:textId="77777777" w:rsidR="00A277B7" w:rsidRPr="001F2327" w:rsidRDefault="005A17A1">
      <w:pPr>
        <w:pStyle w:val="ListParagraph"/>
        <w:numPr>
          <w:ilvl w:val="0"/>
          <w:numId w:val="14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X-axis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Shipping </w:t>
      </w:r>
      <w:r w:rsidRPr="001F2327">
        <w:rPr>
          <w:rFonts w:cs="Times New Roman"/>
          <w:spacing w:val="-4"/>
          <w:sz w:val="24"/>
        </w:rPr>
        <w:t>Cost</w:t>
      </w:r>
    </w:p>
    <w:p w14:paraId="7A3FA6BC" w14:textId="77777777" w:rsidR="00A277B7" w:rsidRPr="001F2327" w:rsidRDefault="005A17A1">
      <w:pPr>
        <w:pStyle w:val="ListParagraph"/>
        <w:numPr>
          <w:ilvl w:val="0"/>
          <w:numId w:val="14"/>
        </w:numPr>
        <w:tabs>
          <w:tab w:val="left" w:pos="948"/>
        </w:tabs>
        <w:spacing w:before="4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 xml:space="preserve">Legend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Order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Month</w:t>
      </w:r>
    </w:p>
    <w:p w14:paraId="76EC8091" w14:textId="77777777" w:rsidR="00A277B7" w:rsidRPr="001F2327" w:rsidRDefault="005A17A1">
      <w:pPr>
        <w:pStyle w:val="ListParagraph"/>
        <w:numPr>
          <w:ilvl w:val="0"/>
          <w:numId w:val="14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Small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 xml:space="preserve">multiples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Order </w:t>
      </w:r>
      <w:r w:rsidRPr="001F2327">
        <w:rPr>
          <w:rFonts w:cs="Times New Roman"/>
          <w:spacing w:val="-4"/>
          <w:sz w:val="24"/>
        </w:rPr>
        <w:t>Year</w:t>
      </w:r>
    </w:p>
    <w:p w14:paraId="6A0D27B2" w14:textId="77777777" w:rsidR="00A277B7" w:rsidRPr="001F2327" w:rsidRDefault="005A17A1">
      <w:pPr>
        <w:pStyle w:val="BodyText"/>
        <w:spacing w:before="2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3184" behindDoc="1" locked="0" layoutInCell="1" allowOverlap="1" wp14:anchorId="1260A820" wp14:editId="211E8DD9">
            <wp:simplePos x="0" y="0"/>
            <wp:positionH relativeFrom="page">
              <wp:posOffset>640080</wp:posOffset>
            </wp:positionH>
            <wp:positionV relativeFrom="paragraph">
              <wp:posOffset>98788</wp:posOffset>
            </wp:positionV>
            <wp:extent cx="1927840" cy="2830449"/>
            <wp:effectExtent l="0" t="0" r="0" b="0"/>
            <wp:wrapTopAndBottom/>
            <wp:docPr id="215" name="Image 215" descr="A screenshot of a computer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 descr="A screenshot of a computer  Description automatically generated with low confidence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840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8BC98" w14:textId="77777777" w:rsidR="00A277B7" w:rsidRPr="001F2327" w:rsidRDefault="005A17A1" w:rsidP="00E771AF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6B27E065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40" w:right="780" w:bottom="1260" w:left="780" w:header="0" w:footer="1035" w:gutter="0"/>
          <w:cols w:space="720"/>
        </w:sectPr>
      </w:pPr>
    </w:p>
    <w:p w14:paraId="0E4D066B" w14:textId="354AC4B7" w:rsidR="008A765A" w:rsidRPr="001F2327" w:rsidRDefault="008A765A">
      <w:pPr>
        <w:pStyle w:val="BodyText"/>
        <w:rPr>
          <w:rFonts w:cs="Times New Roman"/>
          <w:sz w:val="20"/>
          <w:lang w:val="vi-VN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72576" behindDoc="0" locked="0" layoutInCell="1" allowOverlap="1" wp14:anchorId="1393DFC2" wp14:editId="7AAAFCB6">
            <wp:simplePos x="0" y="0"/>
            <wp:positionH relativeFrom="column">
              <wp:posOffset>146050</wp:posOffset>
            </wp:positionH>
            <wp:positionV relativeFrom="paragraph">
              <wp:posOffset>0</wp:posOffset>
            </wp:positionV>
            <wp:extent cx="6111875" cy="4089400"/>
            <wp:effectExtent l="0" t="0" r="3175" b="6350"/>
            <wp:wrapTopAndBottom/>
            <wp:docPr id="71295119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51198" name="Picture 1" descr="A screenshot of a graph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C2034" w14:textId="2767EA7B" w:rsidR="008A765A" w:rsidRPr="001F2327" w:rsidRDefault="008A765A">
      <w:pPr>
        <w:pStyle w:val="BodyText"/>
        <w:rPr>
          <w:rFonts w:cs="Times New Roman"/>
          <w:sz w:val="20"/>
          <w:lang w:val="vi-VN"/>
        </w:rPr>
      </w:pPr>
    </w:p>
    <w:p w14:paraId="73D85FF9" w14:textId="4A16CE65" w:rsidR="008A765A" w:rsidRPr="001F2327" w:rsidRDefault="001C6D24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inline distT="0" distB="0" distL="0" distR="0" wp14:anchorId="67F8D287" wp14:editId="0A3DAD28">
            <wp:extent cx="5899150" cy="3999602"/>
            <wp:effectExtent l="0" t="0" r="6350" b="1270"/>
            <wp:docPr id="5382894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942" name="Picture 1" descr="A screenshot of a graph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10110" cy="40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65A" w:rsidRPr="001F2327">
        <w:rPr>
          <w:rFonts w:cs="Times New Roman"/>
          <w:sz w:val="20"/>
        </w:rPr>
        <w:br w:type="page"/>
      </w:r>
    </w:p>
    <w:p w14:paraId="04B69918" w14:textId="77777777" w:rsidR="00A277B7" w:rsidRPr="001F2327" w:rsidRDefault="00A277B7">
      <w:pPr>
        <w:pStyle w:val="BodyText"/>
        <w:rPr>
          <w:rFonts w:cs="Times New Roman"/>
          <w:sz w:val="20"/>
        </w:rPr>
      </w:pPr>
    </w:p>
    <w:p w14:paraId="4EE6D934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249"/>
        <w:ind w:left="480" w:hanging="252"/>
        <w:rPr>
          <w:rFonts w:cs="Times New Roman"/>
        </w:rPr>
      </w:pPr>
      <w:r w:rsidRPr="001F2327">
        <w:rPr>
          <w:rFonts w:cs="Times New Roman"/>
        </w:rPr>
        <w:t>Matrix</w:t>
      </w:r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-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Tìm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sản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phẩm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đặt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tổng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lớn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 xml:space="preserve">15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quốc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5"/>
        </w:rPr>
        <w:t>gia</w:t>
      </w:r>
      <w:proofErr w:type="spellEnd"/>
    </w:p>
    <w:p w14:paraId="09278293" w14:textId="77777777" w:rsidR="00A277B7" w:rsidRPr="001F2327" w:rsidRDefault="005A17A1">
      <w:pPr>
        <w:spacing w:before="165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4BC8FD58" w14:textId="77777777" w:rsidR="00A277B7" w:rsidRPr="001F2327" w:rsidRDefault="005A17A1">
      <w:pPr>
        <w:pStyle w:val="ListParagraph"/>
        <w:numPr>
          <w:ilvl w:val="0"/>
          <w:numId w:val="13"/>
        </w:numPr>
        <w:tabs>
          <w:tab w:val="left" w:pos="948"/>
        </w:tabs>
        <w:spacing w:before="16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Rows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Country,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Name</w:t>
      </w:r>
    </w:p>
    <w:p w14:paraId="78ABFECB" w14:textId="77777777" w:rsidR="00A277B7" w:rsidRPr="001F2327" w:rsidRDefault="005A17A1">
      <w:pPr>
        <w:pStyle w:val="ListParagraph"/>
        <w:numPr>
          <w:ilvl w:val="0"/>
          <w:numId w:val="13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Values</w:t>
      </w:r>
      <w:r w:rsidRPr="001F2327">
        <w:rPr>
          <w:rFonts w:cs="Times New Roman"/>
          <w:spacing w:val="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Quantity</w:t>
      </w:r>
    </w:p>
    <w:p w14:paraId="795AAC2D" w14:textId="77777777" w:rsidR="00A277B7" w:rsidRPr="001F2327" w:rsidRDefault="005A17A1">
      <w:pPr>
        <w:pStyle w:val="BodyText"/>
        <w:spacing w:before="3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4208" behindDoc="1" locked="0" layoutInCell="1" allowOverlap="1" wp14:anchorId="1094615C" wp14:editId="2767C849">
            <wp:simplePos x="0" y="0"/>
            <wp:positionH relativeFrom="page">
              <wp:posOffset>640080</wp:posOffset>
            </wp:positionH>
            <wp:positionV relativeFrom="paragraph">
              <wp:posOffset>99143</wp:posOffset>
            </wp:positionV>
            <wp:extent cx="2354215" cy="2022919"/>
            <wp:effectExtent l="0" t="0" r="0" b="0"/>
            <wp:wrapTopAndBottom/>
            <wp:docPr id="217" name="Image 217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 descr="A screenshot of a computer  Description automatically generated with medium confidence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15" cy="202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F91E6" w14:textId="04C329CA" w:rsidR="00A277B7" w:rsidRPr="001F2327" w:rsidRDefault="005A17A1" w:rsidP="001C6D24">
      <w:pPr>
        <w:pStyle w:val="BodyText"/>
        <w:spacing w:before="161"/>
        <w:rPr>
          <w:rFonts w:cs="Times New Roman"/>
          <w:lang w:val="vi-V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6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</w:rPr>
        <w:t xml:space="preserve"> filter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 xml:space="preserve"> Quantity,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“is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greater than”,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value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15.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Chọn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Apply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  <w:spacing w:val="-2"/>
        </w:rPr>
        <w:t>filter.</w:t>
      </w:r>
    </w:p>
    <w:p w14:paraId="7DDD2162" w14:textId="77777777" w:rsidR="00A277B7" w:rsidRPr="001F2327" w:rsidRDefault="005A17A1" w:rsidP="001C6D24">
      <w:pPr>
        <w:pStyle w:val="BodyText"/>
        <w:ind w:left="0"/>
        <w:rPr>
          <w:rFonts w:cs="Times New Roman"/>
          <w:sz w:val="20"/>
          <w:lang w:val="vi-VN"/>
        </w:rPr>
      </w:pPr>
      <w:r w:rsidRPr="001F2327">
        <w:rPr>
          <w:rFonts w:cs="Times New Roman"/>
          <w:noProof/>
          <w:sz w:val="20"/>
        </w:rPr>
        <w:lastRenderedPageBreak/>
        <w:drawing>
          <wp:anchor distT="0" distB="0" distL="114300" distR="114300" simplePos="0" relativeHeight="251673600" behindDoc="0" locked="0" layoutInCell="1" allowOverlap="1" wp14:anchorId="537B6565" wp14:editId="798E1A6C">
            <wp:simplePos x="0" y="0"/>
            <wp:positionH relativeFrom="column">
              <wp:posOffset>222250</wp:posOffset>
            </wp:positionH>
            <wp:positionV relativeFrom="paragraph">
              <wp:posOffset>152400</wp:posOffset>
            </wp:positionV>
            <wp:extent cx="2239757" cy="2057400"/>
            <wp:effectExtent l="0" t="0" r="8255" b="0"/>
            <wp:wrapTopAndBottom/>
            <wp:docPr id="218" name="Image 218" descr="A screenshot of a phone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 descr="A screenshot of a phone  Description automatically generated with low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757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69E1F" w14:textId="77777777" w:rsidR="00A277B7" w:rsidRPr="001F2327" w:rsidRDefault="005A17A1" w:rsidP="00E771AF">
      <w:proofErr w:type="spellStart"/>
      <w:r w:rsidRPr="001F2327">
        <w:t>Kết</w:t>
      </w:r>
      <w:proofErr w:type="spellEnd"/>
      <w:r w:rsidRPr="001F2327">
        <w:rPr>
          <w:spacing w:val="-3"/>
        </w:rPr>
        <w:t xml:space="preserve"> </w:t>
      </w:r>
      <w:proofErr w:type="spellStart"/>
      <w:r w:rsidRPr="001F2327">
        <w:rPr>
          <w:spacing w:val="-4"/>
        </w:rPr>
        <w:t>quả</w:t>
      </w:r>
      <w:proofErr w:type="spellEnd"/>
      <w:r w:rsidRPr="001F2327">
        <w:rPr>
          <w:spacing w:val="-4"/>
        </w:rPr>
        <w:t>:</w:t>
      </w:r>
    </w:p>
    <w:p w14:paraId="40FCC5EE" w14:textId="3897AC4E" w:rsidR="00A277B7" w:rsidRPr="001F2327" w:rsidRDefault="002C0C61">
      <w:pPr>
        <w:pStyle w:val="BodyText"/>
        <w:spacing w:before="8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noProof/>
          <w:sz w:val="11"/>
        </w:rPr>
        <w:drawing>
          <wp:inline distT="0" distB="0" distL="0" distR="0" wp14:anchorId="2DBA007B" wp14:editId="60D82D3F">
            <wp:extent cx="5767286" cy="4718050"/>
            <wp:effectExtent l="0" t="0" r="5080" b="6350"/>
            <wp:docPr id="1737596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96650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74888" cy="4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1DEB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before="158" w:line="273" w:lineRule="auto"/>
        <w:ind w:left="228" w:right="539" w:firstLine="0"/>
        <w:rPr>
          <w:rFonts w:cs="Times New Roman"/>
          <w:b/>
          <w:sz w:val="24"/>
        </w:rPr>
      </w:pPr>
      <w:bookmarkStart w:id="116" w:name="_bookmark82"/>
      <w:bookmarkEnd w:id="116"/>
      <w:r w:rsidRPr="001F2327">
        <w:rPr>
          <w:rFonts w:cs="Times New Roman"/>
          <w:b/>
          <w:sz w:val="24"/>
        </w:rPr>
        <w:t>Line</w:t>
      </w:r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Stacked</w:t>
      </w:r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>Column</w:t>
      </w:r>
      <w:r w:rsidRPr="001F2327">
        <w:rPr>
          <w:rFonts w:cs="Times New Roman"/>
          <w:b/>
          <w:spacing w:val="-4"/>
          <w:sz w:val="24"/>
        </w:rPr>
        <w:t xml:space="preserve"> </w:t>
      </w:r>
      <w:r w:rsidRPr="001F2327">
        <w:rPr>
          <w:rFonts w:cs="Times New Roman"/>
          <w:b/>
          <w:sz w:val="24"/>
        </w:rPr>
        <w:t>Chart -</w:t>
      </w:r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Thống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kê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z w:val="24"/>
        </w:rPr>
        <w:t>,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doanh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thu</w:t>
      </w:r>
      <w:proofErr w:type="spellEnd"/>
      <w:r w:rsidRPr="001F2327">
        <w:rPr>
          <w:rFonts w:cs="Times New Roman"/>
          <w:b/>
          <w:sz w:val="24"/>
        </w:rPr>
        <w:t>,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và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phần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trăm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của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mỗi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sản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phẩm</w:t>
      </w:r>
      <w:proofErr w:type="spellEnd"/>
      <w:r w:rsidRPr="001F2327">
        <w:rPr>
          <w:rFonts w:cs="Times New Roman"/>
          <w:b/>
          <w:sz w:val="24"/>
        </w:rPr>
        <w:t xml:space="preserve">, </w:t>
      </w:r>
      <w:proofErr w:type="spellStart"/>
      <w:r w:rsidRPr="001F2327">
        <w:rPr>
          <w:rFonts w:cs="Times New Roman"/>
          <w:b/>
          <w:sz w:val="24"/>
        </w:rPr>
        <w:t>sắp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xếp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theo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thứ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tự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phần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trăm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giảm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dần</w:t>
      </w:r>
      <w:proofErr w:type="spellEnd"/>
    </w:p>
    <w:p w14:paraId="4F828DC5" w14:textId="77777777" w:rsidR="00A277B7" w:rsidRPr="001F2327" w:rsidRDefault="005A17A1">
      <w:pPr>
        <w:pStyle w:val="BodyText"/>
        <w:spacing w:before="12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1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Measure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Percent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Profit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đoạn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code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sau</w:t>
      </w:r>
      <w:proofErr w:type="spellEnd"/>
      <w:r w:rsidRPr="001F2327">
        <w:rPr>
          <w:rFonts w:cs="Times New Roman"/>
          <w:spacing w:val="-4"/>
        </w:rPr>
        <w:t>:</w:t>
      </w:r>
    </w:p>
    <w:p w14:paraId="5E85B0C1" w14:textId="77777777" w:rsidR="00A277B7" w:rsidRPr="001F2327" w:rsidRDefault="005A17A1">
      <w:pPr>
        <w:pStyle w:val="BodyText"/>
        <w:spacing w:before="1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5232" behindDoc="1" locked="0" layoutInCell="1" allowOverlap="1" wp14:anchorId="11EE24F9" wp14:editId="780D2D5C">
            <wp:simplePos x="0" y="0"/>
            <wp:positionH relativeFrom="page">
              <wp:posOffset>640080</wp:posOffset>
            </wp:positionH>
            <wp:positionV relativeFrom="paragraph">
              <wp:posOffset>97863</wp:posOffset>
            </wp:positionV>
            <wp:extent cx="6427649" cy="331755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649" cy="33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AD56C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160" w:right="780" w:bottom="1260" w:left="780" w:header="0" w:footer="1035" w:gutter="0"/>
          <w:cols w:space="720"/>
        </w:sectPr>
      </w:pPr>
    </w:p>
    <w:p w14:paraId="6B3A6CFE" w14:textId="77777777" w:rsidR="00A277B7" w:rsidRPr="001F2327" w:rsidRDefault="005A17A1">
      <w:pPr>
        <w:spacing w:before="7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lastRenderedPageBreak/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3B744788" w14:textId="77777777" w:rsidR="00A277B7" w:rsidRPr="001F2327" w:rsidRDefault="005A17A1">
      <w:pPr>
        <w:pStyle w:val="ListParagraph"/>
        <w:numPr>
          <w:ilvl w:val="0"/>
          <w:numId w:val="12"/>
        </w:numPr>
        <w:tabs>
          <w:tab w:val="left" w:pos="948"/>
        </w:tabs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X-axis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Category</w:t>
      </w:r>
    </w:p>
    <w:p w14:paraId="76E8FE99" w14:textId="77777777" w:rsidR="00A277B7" w:rsidRPr="001F2327" w:rsidRDefault="005A17A1">
      <w:pPr>
        <w:pStyle w:val="ListParagraph"/>
        <w:numPr>
          <w:ilvl w:val="0"/>
          <w:numId w:val="12"/>
        </w:numPr>
        <w:tabs>
          <w:tab w:val="left" w:pos="948"/>
        </w:tabs>
        <w:spacing w:before="45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Column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y-axis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Profit,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Sales</w:t>
      </w:r>
    </w:p>
    <w:p w14:paraId="637C3DBF" w14:textId="77777777" w:rsidR="00A277B7" w:rsidRPr="001F2327" w:rsidRDefault="005A17A1">
      <w:pPr>
        <w:pStyle w:val="ListParagraph"/>
        <w:numPr>
          <w:ilvl w:val="0"/>
          <w:numId w:val="12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5"/>
          <w:sz w:val="24"/>
        </w:rPr>
        <w:t xml:space="preserve"> </w:t>
      </w:r>
      <w:r w:rsidRPr="001F2327">
        <w:rPr>
          <w:rFonts w:cs="Times New Roman"/>
          <w:sz w:val="24"/>
        </w:rPr>
        <w:t>Line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y-axis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Percent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Profit</w:t>
      </w:r>
    </w:p>
    <w:p w14:paraId="3059C67E" w14:textId="77777777" w:rsidR="00A277B7" w:rsidRPr="001F2327" w:rsidRDefault="005A17A1">
      <w:pPr>
        <w:pStyle w:val="BodyText"/>
        <w:spacing w:before="8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6256" behindDoc="1" locked="0" layoutInCell="1" allowOverlap="1" wp14:anchorId="2C921883" wp14:editId="7BC31741">
            <wp:simplePos x="0" y="0"/>
            <wp:positionH relativeFrom="page">
              <wp:posOffset>640080</wp:posOffset>
            </wp:positionH>
            <wp:positionV relativeFrom="paragraph">
              <wp:posOffset>102572</wp:posOffset>
            </wp:positionV>
            <wp:extent cx="2124972" cy="2705100"/>
            <wp:effectExtent l="0" t="0" r="0" b="0"/>
            <wp:wrapTopAndBottom/>
            <wp:docPr id="221" name="Image 221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 descr="A screenshot of a computer  Description automatically generated with medium confidence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97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09E25" w14:textId="23A14267" w:rsidR="00A277B7" w:rsidRPr="001F2327" w:rsidRDefault="003F7978" w:rsidP="00E771AF">
      <w:r w:rsidRPr="001F2327">
        <w:rPr>
          <w:noProof/>
          <w:sz w:val="13"/>
        </w:rPr>
        <w:drawing>
          <wp:anchor distT="0" distB="0" distL="114300" distR="114300" simplePos="0" relativeHeight="251675648" behindDoc="0" locked="0" layoutInCell="1" allowOverlap="1" wp14:anchorId="34E341E1" wp14:editId="3C36ACCB">
            <wp:simplePos x="0" y="0"/>
            <wp:positionH relativeFrom="column">
              <wp:posOffset>0</wp:posOffset>
            </wp:positionH>
            <wp:positionV relativeFrom="paragraph">
              <wp:posOffset>3004185</wp:posOffset>
            </wp:positionV>
            <wp:extent cx="5200650" cy="3702685"/>
            <wp:effectExtent l="0" t="0" r="0" b="0"/>
            <wp:wrapTopAndBottom/>
            <wp:docPr id="1222729268" name="Picture 1" descr="A graph with blue bar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29268" name="Picture 1" descr="A graph with blue bars and a red lin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A17A1" w:rsidRPr="001F2327">
        <w:t>Kết</w:t>
      </w:r>
      <w:proofErr w:type="spellEnd"/>
      <w:r w:rsidR="005A17A1" w:rsidRPr="001F2327">
        <w:rPr>
          <w:spacing w:val="-3"/>
        </w:rPr>
        <w:t xml:space="preserve"> </w:t>
      </w:r>
      <w:proofErr w:type="spellStart"/>
      <w:r w:rsidR="005A17A1" w:rsidRPr="001F2327">
        <w:rPr>
          <w:spacing w:val="-4"/>
        </w:rPr>
        <w:t>quả</w:t>
      </w:r>
      <w:proofErr w:type="spellEnd"/>
      <w:r w:rsidR="005A17A1" w:rsidRPr="001F2327">
        <w:rPr>
          <w:spacing w:val="-4"/>
        </w:rPr>
        <w:t>:</w:t>
      </w:r>
    </w:p>
    <w:p w14:paraId="215FF17F" w14:textId="2A6945A3" w:rsidR="00A277B7" w:rsidRPr="001F2327" w:rsidRDefault="00A277B7">
      <w:pPr>
        <w:pStyle w:val="BodyText"/>
        <w:spacing w:before="5"/>
        <w:ind w:left="0"/>
        <w:rPr>
          <w:rFonts w:cs="Times New Roman"/>
          <w:b/>
          <w:sz w:val="13"/>
        </w:rPr>
      </w:pPr>
    </w:p>
    <w:p w14:paraId="78C058F2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before="244"/>
        <w:ind w:left="480" w:hanging="252"/>
        <w:rPr>
          <w:rFonts w:cs="Times New Roman"/>
          <w:b/>
          <w:sz w:val="24"/>
        </w:rPr>
      </w:pPr>
      <w:r w:rsidRPr="001F2327">
        <w:rPr>
          <w:rFonts w:cs="Times New Roman"/>
          <w:b/>
          <w:sz w:val="24"/>
        </w:rPr>
        <w:t>Card</w:t>
      </w:r>
      <w:r w:rsidRPr="001F2327">
        <w:rPr>
          <w:rFonts w:cs="Times New Roman"/>
          <w:b/>
          <w:spacing w:val="-6"/>
          <w:sz w:val="24"/>
        </w:rPr>
        <w:t xml:space="preserve"> </w:t>
      </w:r>
      <w:r w:rsidRPr="001F2327">
        <w:rPr>
          <w:rFonts w:cs="Times New Roman"/>
          <w:b/>
          <w:sz w:val="24"/>
        </w:rPr>
        <w:t>-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tiểu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loại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sản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phẩm</w:t>
      </w:r>
      <w:proofErr w:type="spellEnd"/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có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số</w:t>
      </w:r>
      <w:proofErr w:type="spellEnd"/>
      <w:r w:rsidRPr="001F2327">
        <w:rPr>
          <w:rFonts w:cs="Times New Roman"/>
          <w:b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đơn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đặt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nhiều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nhất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và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thấp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nhất</w:t>
      </w:r>
      <w:proofErr w:type="spellEnd"/>
    </w:p>
    <w:p w14:paraId="06212485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1: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</w:rPr>
        <w:t xml:space="preserve"> 2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Card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kéo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như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sau</w:t>
      </w:r>
      <w:proofErr w:type="spellEnd"/>
      <w:r w:rsidRPr="001F2327">
        <w:rPr>
          <w:rFonts w:cs="Times New Roman"/>
          <w:spacing w:val="-4"/>
        </w:rPr>
        <w:t>:</w:t>
      </w:r>
    </w:p>
    <w:p w14:paraId="4082A54F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F0C9ADE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74C5203F" wp14:editId="49730E8B">
            <wp:extent cx="2133600" cy="1152525"/>
            <wp:effectExtent l="0" t="0" r="0" b="0"/>
            <wp:docPr id="223" name="Image 223" descr="A screenshot of a computer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 descr="A screenshot of a computer  Description automatically generated with low confidence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2850" w14:textId="77777777" w:rsidR="00A277B7" w:rsidRPr="001F2327" w:rsidRDefault="005A17A1">
      <w:pPr>
        <w:pStyle w:val="BodyText"/>
        <w:spacing w:before="174" w:line="273" w:lineRule="auto"/>
        <w:ind w:right="347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2"/>
        </w:rPr>
        <w:t xml:space="preserve"> </w:t>
      </w:r>
      <w:proofErr w:type="spellStart"/>
      <w:r w:rsidRPr="001F2327">
        <w:rPr>
          <w:rFonts w:cs="Times New Roman"/>
        </w:rPr>
        <w:t>Đối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Card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lấy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nhiều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filter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7"/>
        </w:rPr>
        <w:t xml:space="preserve"> </w:t>
      </w:r>
      <w:r w:rsidRPr="001F2327">
        <w:rPr>
          <w:rFonts w:cs="Times New Roman"/>
        </w:rPr>
        <w:t>Show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items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Top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1, </w:t>
      </w:r>
      <w:proofErr w:type="spellStart"/>
      <w:r w:rsidRPr="001F2327">
        <w:rPr>
          <w:rFonts w:cs="Times New Roman"/>
        </w:rPr>
        <w:t>đo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Fact Count.</w:t>
      </w:r>
    </w:p>
    <w:p w14:paraId="3B7D7408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8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7280" behindDoc="1" locked="0" layoutInCell="1" allowOverlap="1" wp14:anchorId="5E01B57F" wp14:editId="029CC286">
            <wp:simplePos x="0" y="0"/>
            <wp:positionH relativeFrom="page">
              <wp:posOffset>649605</wp:posOffset>
            </wp:positionH>
            <wp:positionV relativeFrom="paragraph">
              <wp:posOffset>78157</wp:posOffset>
            </wp:positionV>
            <wp:extent cx="2372291" cy="3190875"/>
            <wp:effectExtent l="0" t="0" r="0" b="0"/>
            <wp:wrapTopAndBottom/>
            <wp:docPr id="224" name="Image 224" descr="A screenshot of a computer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 descr="A screenshot of a computer  Description automatically generated with medium confidence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291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9311E" w14:textId="77777777" w:rsidR="00A277B7" w:rsidRPr="001F2327" w:rsidRDefault="005A17A1">
      <w:pPr>
        <w:pStyle w:val="BodyText"/>
        <w:spacing w:before="164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4"/>
        </w:rPr>
        <w:t xml:space="preserve"> </w:t>
      </w:r>
      <w:r w:rsidRPr="001F2327">
        <w:rPr>
          <w:rFonts w:cs="Times New Roman"/>
          <w:b/>
        </w:rPr>
        <w:t>3: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Đối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Card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lấy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ít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nhất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filter Top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N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Show items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Bottom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lượng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  <w:spacing w:val="-5"/>
        </w:rPr>
        <w:t>là</w:t>
      </w:r>
      <w:proofErr w:type="spellEnd"/>
    </w:p>
    <w:p w14:paraId="653E4069" w14:textId="77777777" w:rsidR="00A277B7" w:rsidRPr="001F2327" w:rsidRDefault="005A17A1">
      <w:pPr>
        <w:pStyle w:val="BodyText"/>
        <w:spacing w:before="45"/>
        <w:rPr>
          <w:rFonts w:cs="Times New Roman"/>
        </w:rPr>
      </w:pPr>
      <w:r w:rsidRPr="001F2327">
        <w:rPr>
          <w:rFonts w:cs="Times New Roman"/>
        </w:rPr>
        <w:t>1,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Fact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Count.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filter Quantity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not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  <w:spacing w:val="-2"/>
        </w:rPr>
        <w:t>bank.</w:t>
      </w:r>
    </w:p>
    <w:p w14:paraId="2039E74B" w14:textId="77777777" w:rsidR="00A277B7" w:rsidRPr="001F2327" w:rsidRDefault="005A17A1">
      <w:pPr>
        <w:pStyle w:val="BodyText"/>
        <w:spacing w:before="123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18304" behindDoc="1" locked="0" layoutInCell="1" allowOverlap="1" wp14:anchorId="52DF4C0C" wp14:editId="5B753922">
            <wp:simplePos x="0" y="0"/>
            <wp:positionH relativeFrom="page">
              <wp:posOffset>687705</wp:posOffset>
            </wp:positionH>
            <wp:positionV relativeFrom="paragraph">
              <wp:posOffset>242230</wp:posOffset>
            </wp:positionV>
            <wp:extent cx="2238375" cy="2028825"/>
            <wp:effectExtent l="0" t="0" r="0" b="0"/>
            <wp:wrapTopAndBottom/>
            <wp:docPr id="225" name="Image 225" descr="A screenshot of a phone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 descr="A screenshot of a phone  Description automatically generated with low confidence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AF858" w14:textId="77777777" w:rsidR="00A277B7" w:rsidRPr="001F2327" w:rsidRDefault="00A277B7">
      <w:pPr>
        <w:pStyle w:val="BodyText"/>
        <w:ind w:left="0"/>
        <w:rPr>
          <w:rFonts w:cs="Times New Roman"/>
        </w:rPr>
      </w:pPr>
    </w:p>
    <w:p w14:paraId="6AC62879" w14:textId="77777777" w:rsidR="00A277B7" w:rsidRPr="001F2327" w:rsidRDefault="00A277B7">
      <w:pPr>
        <w:pStyle w:val="BodyText"/>
        <w:spacing w:before="141"/>
        <w:ind w:left="0"/>
        <w:rPr>
          <w:rFonts w:cs="Times New Roman"/>
        </w:rPr>
      </w:pPr>
    </w:p>
    <w:p w14:paraId="4F0BA85C" w14:textId="77777777" w:rsidR="00A277B7" w:rsidRPr="001F2327" w:rsidRDefault="005A17A1">
      <w:pPr>
        <w:ind w:left="228"/>
        <w:rPr>
          <w:rFonts w:cs="Times New Roman"/>
          <w:b/>
          <w:sz w:val="24"/>
        </w:rPr>
      </w:pPr>
      <w:proofErr w:type="spellStart"/>
      <w:r w:rsidRPr="001F2327">
        <w:rPr>
          <w:rFonts w:cs="Times New Roman"/>
          <w:b/>
          <w:sz w:val="24"/>
        </w:rPr>
        <w:t>Kết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quả</w:t>
      </w:r>
      <w:proofErr w:type="spellEnd"/>
      <w:r w:rsidRPr="001F2327">
        <w:rPr>
          <w:rFonts w:cs="Times New Roman"/>
          <w:b/>
          <w:spacing w:val="-4"/>
          <w:sz w:val="24"/>
        </w:rPr>
        <w:t>:</w:t>
      </w:r>
    </w:p>
    <w:p w14:paraId="0D46BBC0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D9D5E8F" w14:textId="77777777" w:rsidR="00A277B7" w:rsidRPr="001F2327" w:rsidRDefault="005A17A1">
      <w:pPr>
        <w:pStyle w:val="BodyText"/>
        <w:ind w:left="378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3B1DB6DA" wp14:editId="7DFC9971">
            <wp:extent cx="3550365" cy="638175"/>
            <wp:effectExtent l="0" t="0" r="0" b="0"/>
            <wp:docPr id="226" name="Image 226" descr="A picture containing text, font, screenshot, line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 descr="A picture containing text, font, screenshot, line  Description automatically generated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36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7B6D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480"/>
        </w:tabs>
        <w:spacing w:line="381" w:lineRule="auto"/>
        <w:ind w:left="228" w:right="3987" w:firstLine="0"/>
        <w:rPr>
          <w:rFonts w:cs="Times New Roman"/>
          <w:b/>
          <w:sz w:val="24"/>
        </w:rPr>
      </w:pP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r w:rsidRPr="001F2327">
        <w:rPr>
          <w:rFonts w:cs="Times New Roman"/>
          <w:b/>
          <w:sz w:val="24"/>
        </w:rPr>
        <w:t>3</w:t>
      </w:r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thành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phố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có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lợi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nhuận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cao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nhất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của</w:t>
      </w:r>
      <w:proofErr w:type="spellEnd"/>
      <w:r w:rsidRPr="001F2327">
        <w:rPr>
          <w:rFonts w:cs="Times New Roman"/>
          <w:b/>
          <w:spacing w:val="-7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quốc</w:t>
      </w:r>
      <w:proofErr w:type="spellEnd"/>
      <w:r w:rsidRPr="001F2327">
        <w:rPr>
          <w:rFonts w:cs="Times New Roman"/>
          <w:b/>
          <w:spacing w:val="-6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gia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Kết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quả</w:t>
      </w:r>
      <w:proofErr w:type="spellEnd"/>
      <w:r w:rsidRPr="001F2327">
        <w:rPr>
          <w:rFonts w:cs="Times New Roman"/>
          <w:b/>
          <w:sz w:val="24"/>
        </w:rPr>
        <w:t>:</w:t>
      </w:r>
    </w:p>
    <w:p w14:paraId="7028D897" w14:textId="2BBC1247" w:rsidR="00A277B7" w:rsidRPr="001F2327" w:rsidRDefault="00242FA6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drawing>
          <wp:anchor distT="0" distB="0" distL="114300" distR="114300" simplePos="0" relativeHeight="251676672" behindDoc="0" locked="0" layoutInCell="1" allowOverlap="1" wp14:anchorId="6915EE4E" wp14:editId="59AA462A">
            <wp:simplePos x="0" y="0"/>
            <wp:positionH relativeFrom="column">
              <wp:posOffset>146050</wp:posOffset>
            </wp:positionH>
            <wp:positionV relativeFrom="paragraph">
              <wp:posOffset>635</wp:posOffset>
            </wp:positionV>
            <wp:extent cx="5658640" cy="6115904"/>
            <wp:effectExtent l="0" t="0" r="0" b="0"/>
            <wp:wrapTopAndBottom/>
            <wp:docPr id="1895955539" name="Picture 1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5539" name="Picture 1" descr="A screenshot of a report&#10;&#10;Description automatically generated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0A72" w14:textId="77777777" w:rsidR="00A277B7" w:rsidRPr="001F2327" w:rsidRDefault="00A277B7">
      <w:pPr>
        <w:pStyle w:val="BodyText"/>
        <w:ind w:left="0"/>
        <w:rPr>
          <w:rFonts w:cs="Times New Roman"/>
          <w:b/>
        </w:rPr>
      </w:pPr>
    </w:p>
    <w:p w14:paraId="1E3F9F58" w14:textId="77777777" w:rsidR="00A277B7" w:rsidRPr="001F2327" w:rsidRDefault="00A277B7">
      <w:pPr>
        <w:pStyle w:val="BodyText"/>
        <w:spacing w:before="44"/>
        <w:ind w:left="0"/>
        <w:rPr>
          <w:rFonts w:cs="Times New Roman"/>
          <w:b/>
        </w:rPr>
      </w:pPr>
    </w:p>
    <w:p w14:paraId="09D0A3FA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623"/>
        </w:tabs>
        <w:spacing w:before="0"/>
        <w:ind w:left="623" w:hanging="395"/>
        <w:rPr>
          <w:rFonts w:cs="Times New Roman"/>
          <w:b/>
          <w:sz w:val="24"/>
        </w:rPr>
      </w:pPr>
      <w:bookmarkStart w:id="117" w:name="_bookmark83"/>
      <w:bookmarkEnd w:id="117"/>
      <w:r w:rsidRPr="001F2327">
        <w:rPr>
          <w:rFonts w:cs="Times New Roman"/>
          <w:b/>
          <w:sz w:val="24"/>
        </w:rPr>
        <w:t>Table -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những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sản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phẩm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có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doanh</w:t>
      </w:r>
      <w:proofErr w:type="spellEnd"/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thu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>$1000</w:t>
      </w:r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đến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pacing w:val="-2"/>
          <w:sz w:val="24"/>
        </w:rPr>
        <w:t>$10000</w:t>
      </w:r>
    </w:p>
    <w:p w14:paraId="242F595B" w14:textId="77777777" w:rsidR="00A277B7" w:rsidRPr="001F2327" w:rsidRDefault="005A17A1">
      <w:pPr>
        <w:spacing w:before="160"/>
        <w:ind w:left="228"/>
        <w:rPr>
          <w:rFonts w:cs="Times New Roman"/>
          <w:sz w:val="24"/>
        </w:rPr>
      </w:pP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r w:rsidRPr="001F2327">
        <w:rPr>
          <w:rFonts w:cs="Times New Roman"/>
          <w:b/>
          <w:sz w:val="24"/>
        </w:rPr>
        <w:t xml:space="preserve">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spacing w:val="-4"/>
          <w:sz w:val="24"/>
        </w:rPr>
        <w:t>tính</w:t>
      </w:r>
      <w:proofErr w:type="spellEnd"/>
      <w:r w:rsidRPr="001F2327">
        <w:rPr>
          <w:rFonts w:cs="Times New Roman"/>
          <w:spacing w:val="-4"/>
          <w:sz w:val="24"/>
        </w:rPr>
        <w:t>:</w:t>
      </w:r>
    </w:p>
    <w:p w14:paraId="4783BFFD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1040" w:right="780" w:bottom="1260" w:left="780" w:header="0" w:footer="1035" w:gutter="0"/>
          <w:cols w:space="720"/>
        </w:sectPr>
      </w:pPr>
    </w:p>
    <w:p w14:paraId="24693523" w14:textId="77777777" w:rsidR="00A277B7" w:rsidRPr="001F2327" w:rsidRDefault="005A17A1">
      <w:pPr>
        <w:pStyle w:val="ListParagraph"/>
        <w:numPr>
          <w:ilvl w:val="0"/>
          <w:numId w:val="11"/>
        </w:numPr>
        <w:tabs>
          <w:tab w:val="left" w:pos="948"/>
        </w:tabs>
        <w:spacing w:before="7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lastRenderedPageBreak/>
        <w:t>Phần</w:t>
      </w:r>
      <w:proofErr w:type="spellEnd"/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 xml:space="preserve">Columns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Product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Name,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Sales</w:t>
      </w:r>
    </w:p>
    <w:p w14:paraId="73284C97" w14:textId="77777777" w:rsidR="00A277B7" w:rsidRPr="001F2327" w:rsidRDefault="005A17A1">
      <w:pPr>
        <w:pStyle w:val="BodyText"/>
        <w:spacing w:before="6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mc:AlternateContent>
          <mc:Choice Requires="wpg">
            <w:drawing>
              <wp:anchor distT="0" distB="0" distL="0" distR="0" simplePos="0" relativeHeight="251619328" behindDoc="1" locked="0" layoutInCell="1" allowOverlap="1" wp14:anchorId="51C41890" wp14:editId="6AEF2CBE">
                <wp:simplePos x="0" y="0"/>
                <wp:positionH relativeFrom="page">
                  <wp:posOffset>640080</wp:posOffset>
                </wp:positionH>
                <wp:positionV relativeFrom="paragraph">
                  <wp:posOffset>101684</wp:posOffset>
                </wp:positionV>
                <wp:extent cx="3190875" cy="1223010"/>
                <wp:effectExtent l="0" t="0" r="0" b="0"/>
                <wp:wrapTopAndBottom/>
                <wp:docPr id="228" name="Group 228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1223010"/>
                          <a:chOff x="0" y="0"/>
                          <a:chExt cx="3190875" cy="1223010"/>
                        </a:xfrm>
                      </wpg:grpSpPr>
                      <pic:pic xmlns:pic="http://schemas.openxmlformats.org/drawingml/2006/picture">
                        <pic:nvPicPr>
                          <pic:cNvPr id="229" name="Image 229" descr="A screenshot of a computer  Description automatically generated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3171824" cy="1203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4762" y="4762"/>
                            <a:ext cx="3181350" cy="121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0" h="1213485">
                                <a:moveTo>
                                  <a:pt x="0" y="1213484"/>
                                </a:moveTo>
                                <a:lnTo>
                                  <a:pt x="3181349" y="1213484"/>
                                </a:lnTo>
                                <a:lnTo>
                                  <a:pt x="31813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34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6F7D7" id="Group 228" o:spid="_x0000_s1026" alt="A screenshot of a computer  Description automatically generated" style="position:absolute;margin-left:50.4pt;margin-top:8pt;width:251.25pt;height:96.3pt;z-index:-251697152;mso-wrap-distance-left:0;mso-wrap-distance-right:0;mso-position-horizontal-relative:page" coordsize="31908,1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">
                <v:shape id="Image 229" o:spid="_x0000_s1027" type="#_x0000_t75" alt="A screenshot of a computer  Description automatically generated" style="position:absolute;left:95;top:95;width:31718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">
                  <v:imagedata r:id="rId189" o:title="A screenshot of a computer  Description automatically generated"/>
                </v:shape>
                <v:shape id="Graphic 230" o:spid="_x0000_s1028" style="position:absolute;left:47;top:47;width:31814;height:12135;visibility:visible;mso-wrap-style:square;v-text-anchor:top" coordsize="3181350,121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" path="m,1213484r3181349,l3181349,,,,,121348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0F24A1" w14:textId="77777777" w:rsidR="00A277B7" w:rsidRPr="001F2327" w:rsidRDefault="005A17A1">
      <w:pPr>
        <w:pStyle w:val="BodyText"/>
        <w:spacing w:before="163"/>
        <w:rPr>
          <w:rFonts w:cs="Times New Roman"/>
        </w:rPr>
      </w:pPr>
      <w:proofErr w:type="spellStart"/>
      <w:r w:rsidRPr="001F2327">
        <w:rPr>
          <w:rFonts w:cs="Times New Roman"/>
          <w:b/>
        </w:rPr>
        <w:t>Bước</w:t>
      </w:r>
      <w:proofErr w:type="spellEnd"/>
      <w:r w:rsidRPr="001F2327">
        <w:rPr>
          <w:rFonts w:cs="Times New Roman"/>
          <w:b/>
          <w:spacing w:val="-5"/>
        </w:rPr>
        <w:t xml:space="preserve"> </w:t>
      </w:r>
      <w:r w:rsidRPr="001F2327">
        <w:rPr>
          <w:rFonts w:cs="Times New Roman"/>
          <w:b/>
        </w:rPr>
        <w:t>2:</w:t>
      </w:r>
      <w:r w:rsidRPr="001F2327">
        <w:rPr>
          <w:rFonts w:cs="Times New Roman"/>
          <w:b/>
          <w:spacing w:val="-1"/>
        </w:rPr>
        <w:t xml:space="preserve"> </w:t>
      </w:r>
      <w:proofErr w:type="spellStart"/>
      <w:r w:rsidRPr="001F2327">
        <w:rPr>
          <w:rFonts w:cs="Times New Roman"/>
        </w:rPr>
        <w:t>Thêm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filter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Sales,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“is greater than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or equal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to”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1000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>“is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</w:rPr>
        <w:t>less than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or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equal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to”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  <w:spacing w:val="-2"/>
        </w:rPr>
        <w:t>10000.</w:t>
      </w:r>
    </w:p>
    <w:p w14:paraId="1BFD245C" w14:textId="77777777" w:rsidR="00A277B7" w:rsidRPr="001F2327" w:rsidRDefault="005A17A1" w:rsidP="00E771AF">
      <w:r w:rsidRPr="001F2327">
        <w:rPr>
          <w:noProof/>
        </w:rPr>
        <w:drawing>
          <wp:anchor distT="0" distB="0" distL="0" distR="0" simplePos="0" relativeHeight="251621376" behindDoc="1" locked="0" layoutInCell="1" allowOverlap="1" wp14:anchorId="74946C75" wp14:editId="7D11B305">
            <wp:simplePos x="0" y="0"/>
            <wp:positionH relativeFrom="page">
              <wp:posOffset>670956</wp:posOffset>
            </wp:positionH>
            <wp:positionV relativeFrom="paragraph">
              <wp:posOffset>133826</wp:posOffset>
            </wp:positionV>
            <wp:extent cx="1797926" cy="2499741"/>
            <wp:effectExtent l="0" t="0" r="0" b="0"/>
            <wp:wrapTopAndBottom/>
            <wp:docPr id="231" name="Image 231" descr="A screenshot of a quiz  Description automatically generated with low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 descr="A screenshot of a quiz  Description automatically generated with low confidence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926" cy="249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8983D" w14:textId="77777777" w:rsidR="00A277B7" w:rsidRPr="00E771AF" w:rsidRDefault="005A17A1" w:rsidP="00E771AF">
      <w:proofErr w:type="spellStart"/>
      <w:r w:rsidRPr="00E771AF">
        <w:t>Kết</w:t>
      </w:r>
      <w:proofErr w:type="spellEnd"/>
      <w:r w:rsidRPr="00E771AF">
        <w:rPr>
          <w:spacing w:val="-3"/>
        </w:rPr>
        <w:t xml:space="preserve"> </w:t>
      </w:r>
      <w:proofErr w:type="spellStart"/>
      <w:r w:rsidRPr="00E771AF">
        <w:rPr>
          <w:spacing w:val="-4"/>
        </w:rPr>
        <w:t>quả</w:t>
      </w:r>
      <w:proofErr w:type="spellEnd"/>
      <w:r w:rsidRPr="00E771AF">
        <w:rPr>
          <w:spacing w:val="-4"/>
        </w:rPr>
        <w:t>:</w:t>
      </w:r>
    </w:p>
    <w:p w14:paraId="1CA54C8E" w14:textId="2397E000" w:rsidR="00A277B7" w:rsidRPr="001F2327" w:rsidRDefault="00EC7788">
      <w:pPr>
        <w:pStyle w:val="BodyText"/>
        <w:spacing w:before="7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noProof/>
          <w:sz w:val="11"/>
        </w:rPr>
        <w:lastRenderedPageBreak/>
        <w:drawing>
          <wp:inline distT="0" distB="0" distL="0" distR="0" wp14:anchorId="14792DEE" wp14:editId="4563ED11">
            <wp:extent cx="5877745" cy="6201640"/>
            <wp:effectExtent l="0" t="0" r="8890" b="8890"/>
            <wp:docPr id="605763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63678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A8C0" w14:textId="77777777" w:rsidR="00A277B7" w:rsidRPr="001F2327" w:rsidRDefault="005A17A1">
      <w:pPr>
        <w:pStyle w:val="ListParagraph"/>
        <w:numPr>
          <w:ilvl w:val="1"/>
          <w:numId w:val="22"/>
        </w:numPr>
        <w:tabs>
          <w:tab w:val="left" w:pos="623"/>
        </w:tabs>
        <w:spacing w:before="167" w:line="381" w:lineRule="auto"/>
        <w:ind w:left="228" w:right="2884" w:firstLine="0"/>
        <w:rPr>
          <w:rFonts w:cs="Times New Roman"/>
          <w:sz w:val="24"/>
        </w:rPr>
      </w:pPr>
      <w:r w:rsidRPr="001F2327">
        <w:rPr>
          <w:rFonts w:cs="Times New Roman"/>
          <w:b/>
          <w:sz w:val="24"/>
        </w:rPr>
        <w:t>Map</w:t>
      </w:r>
      <w:r w:rsidRPr="001F2327">
        <w:rPr>
          <w:rFonts w:cs="Times New Roman"/>
          <w:b/>
          <w:spacing w:val="-1"/>
          <w:sz w:val="24"/>
        </w:rPr>
        <w:t xml:space="preserve"> </w:t>
      </w:r>
      <w:r w:rsidRPr="001F2327">
        <w:rPr>
          <w:rFonts w:cs="Times New Roman"/>
          <w:b/>
          <w:sz w:val="24"/>
        </w:rPr>
        <w:t>-</w:t>
      </w:r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Tìm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số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lượng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đơn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hàng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bán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ra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theo</w:t>
      </w:r>
      <w:proofErr w:type="spellEnd"/>
      <w:r w:rsidRPr="001F2327">
        <w:rPr>
          <w:rFonts w:cs="Times New Roman"/>
          <w:b/>
          <w:spacing w:val="-1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từng</w:t>
      </w:r>
      <w:proofErr w:type="spellEnd"/>
      <w:r w:rsidRPr="001F2327">
        <w:rPr>
          <w:rFonts w:cs="Times New Roman"/>
          <w:b/>
          <w:spacing w:val="-4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khu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vực</w:t>
      </w:r>
      <w:proofErr w:type="spellEnd"/>
      <w:r w:rsidRPr="001F2327">
        <w:rPr>
          <w:rFonts w:cs="Times New Roman"/>
          <w:b/>
          <w:sz w:val="24"/>
        </w:rPr>
        <w:t>,</w:t>
      </w:r>
      <w:r w:rsidRPr="001F2327">
        <w:rPr>
          <w:rFonts w:cs="Times New Roman"/>
          <w:b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đất</w:t>
      </w:r>
      <w:proofErr w:type="spellEnd"/>
      <w:r w:rsidRPr="001F2327">
        <w:rPr>
          <w:rFonts w:cs="Times New Roman"/>
          <w:b/>
          <w:spacing w:val="-5"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nước</w:t>
      </w:r>
      <w:proofErr w:type="spellEnd"/>
      <w:r w:rsidRPr="001F2327">
        <w:rPr>
          <w:rFonts w:cs="Times New Roman"/>
          <w:b/>
          <w:sz w:val="24"/>
        </w:rPr>
        <w:t xml:space="preserve"> </w:t>
      </w:r>
      <w:proofErr w:type="spellStart"/>
      <w:r w:rsidRPr="001F2327">
        <w:rPr>
          <w:rFonts w:cs="Times New Roman"/>
          <w:b/>
          <w:sz w:val="24"/>
        </w:rPr>
        <w:t>Bước</w:t>
      </w:r>
      <w:proofErr w:type="spellEnd"/>
      <w:r w:rsidRPr="001F2327">
        <w:rPr>
          <w:rFonts w:cs="Times New Roman"/>
          <w:b/>
          <w:sz w:val="24"/>
        </w:rPr>
        <w:t xml:space="preserve"> 1: </w:t>
      </w:r>
      <w:proofErr w:type="spellStart"/>
      <w:r w:rsidRPr="001F2327">
        <w:rPr>
          <w:rFonts w:cs="Times New Roman"/>
          <w:sz w:val="24"/>
        </w:rPr>
        <w:t>Kéo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thả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các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thuộc</w:t>
      </w:r>
      <w:proofErr w:type="spellEnd"/>
      <w:r w:rsidRPr="001F2327">
        <w:rPr>
          <w:rFonts w:cs="Times New Roman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tính</w:t>
      </w:r>
      <w:proofErr w:type="spellEnd"/>
      <w:r w:rsidRPr="001F2327">
        <w:rPr>
          <w:rFonts w:cs="Times New Roman"/>
          <w:sz w:val="24"/>
        </w:rPr>
        <w:t>:</w:t>
      </w:r>
    </w:p>
    <w:p w14:paraId="3F3473F7" w14:textId="77777777" w:rsidR="00A277B7" w:rsidRPr="001F2327" w:rsidRDefault="005A17A1">
      <w:pPr>
        <w:pStyle w:val="ListParagraph"/>
        <w:numPr>
          <w:ilvl w:val="0"/>
          <w:numId w:val="10"/>
        </w:numPr>
        <w:tabs>
          <w:tab w:val="left" w:pos="948"/>
        </w:tabs>
        <w:spacing w:before="0" w:line="275" w:lineRule="exact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Location</w:t>
      </w:r>
      <w:r w:rsidRPr="001F2327">
        <w:rPr>
          <w:rFonts w:cs="Times New Roman"/>
          <w:spacing w:val="-2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>:</w:t>
      </w:r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pacing w:val="-2"/>
          <w:sz w:val="24"/>
        </w:rPr>
        <w:t>Country</w:t>
      </w:r>
    </w:p>
    <w:p w14:paraId="5A5196A2" w14:textId="77777777" w:rsidR="00A277B7" w:rsidRPr="001F2327" w:rsidRDefault="005A17A1">
      <w:pPr>
        <w:pStyle w:val="ListParagraph"/>
        <w:numPr>
          <w:ilvl w:val="0"/>
          <w:numId w:val="10"/>
        </w:numPr>
        <w:tabs>
          <w:tab w:val="left" w:pos="948"/>
        </w:tabs>
        <w:spacing w:before="41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t>Phần</w:t>
      </w:r>
      <w:proofErr w:type="spellEnd"/>
      <w:r w:rsidRPr="001F2327">
        <w:rPr>
          <w:rFonts w:cs="Times New Roman"/>
          <w:spacing w:val="-1"/>
          <w:sz w:val="24"/>
        </w:rPr>
        <w:t xml:space="preserve"> </w:t>
      </w:r>
      <w:r w:rsidRPr="001F2327">
        <w:rPr>
          <w:rFonts w:cs="Times New Roman"/>
          <w:sz w:val="24"/>
        </w:rPr>
        <w:t>Legend</w:t>
      </w:r>
      <w:r w:rsidRPr="001F2327">
        <w:rPr>
          <w:rFonts w:cs="Times New Roman"/>
          <w:spacing w:val="1"/>
          <w:sz w:val="24"/>
        </w:rPr>
        <w:t xml:space="preserve"> </w:t>
      </w:r>
      <w:proofErr w:type="spellStart"/>
      <w:r w:rsidRPr="001F2327">
        <w:rPr>
          <w:rFonts w:cs="Times New Roman"/>
          <w:sz w:val="24"/>
        </w:rPr>
        <w:t>gồm</w:t>
      </w:r>
      <w:proofErr w:type="spellEnd"/>
      <w:r w:rsidRPr="001F2327">
        <w:rPr>
          <w:rFonts w:cs="Times New Roman"/>
          <w:sz w:val="24"/>
        </w:rPr>
        <w:t xml:space="preserve">: </w:t>
      </w:r>
      <w:r w:rsidRPr="001F2327">
        <w:rPr>
          <w:rFonts w:cs="Times New Roman"/>
          <w:spacing w:val="-2"/>
          <w:sz w:val="24"/>
        </w:rPr>
        <w:t>Region</w:t>
      </w:r>
    </w:p>
    <w:p w14:paraId="070C9EC5" w14:textId="77777777" w:rsidR="00A277B7" w:rsidRPr="001F2327" w:rsidRDefault="00A277B7">
      <w:pPr>
        <w:rPr>
          <w:rFonts w:cs="Times New Roman"/>
          <w:sz w:val="24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0A339DD9" w14:textId="77777777" w:rsidR="00A277B7" w:rsidRPr="001F2327" w:rsidRDefault="005A17A1">
      <w:pPr>
        <w:pStyle w:val="ListParagraph"/>
        <w:numPr>
          <w:ilvl w:val="0"/>
          <w:numId w:val="10"/>
        </w:numPr>
        <w:tabs>
          <w:tab w:val="left" w:pos="948"/>
        </w:tabs>
        <w:spacing w:before="70"/>
        <w:rPr>
          <w:rFonts w:cs="Times New Roman"/>
          <w:sz w:val="24"/>
        </w:rPr>
      </w:pPr>
      <w:proofErr w:type="spellStart"/>
      <w:r w:rsidRPr="001F2327">
        <w:rPr>
          <w:rFonts w:cs="Times New Roman"/>
          <w:sz w:val="24"/>
        </w:rPr>
        <w:lastRenderedPageBreak/>
        <w:t>Phần</w:t>
      </w:r>
      <w:proofErr w:type="spellEnd"/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Bubble</w:t>
      </w:r>
      <w:r w:rsidRPr="001F2327">
        <w:rPr>
          <w:rFonts w:cs="Times New Roman"/>
          <w:spacing w:val="-3"/>
          <w:sz w:val="24"/>
        </w:rPr>
        <w:t xml:space="preserve"> </w:t>
      </w:r>
      <w:r w:rsidRPr="001F2327">
        <w:rPr>
          <w:rFonts w:cs="Times New Roman"/>
          <w:sz w:val="24"/>
        </w:rPr>
        <w:t>size:</w:t>
      </w:r>
      <w:r w:rsidRPr="001F2327">
        <w:rPr>
          <w:rFonts w:cs="Times New Roman"/>
          <w:spacing w:val="-2"/>
          <w:sz w:val="24"/>
        </w:rPr>
        <w:t xml:space="preserve"> </w:t>
      </w:r>
      <w:r w:rsidRPr="001F2327">
        <w:rPr>
          <w:rFonts w:cs="Times New Roman"/>
          <w:sz w:val="24"/>
        </w:rPr>
        <w:t>FACT</w:t>
      </w:r>
      <w:r w:rsidRPr="001F2327">
        <w:rPr>
          <w:rFonts w:cs="Times New Roman"/>
          <w:spacing w:val="1"/>
          <w:sz w:val="24"/>
        </w:rPr>
        <w:t xml:space="preserve"> </w:t>
      </w:r>
      <w:r w:rsidRPr="001F2327">
        <w:rPr>
          <w:rFonts w:cs="Times New Roman"/>
          <w:spacing w:val="-4"/>
          <w:sz w:val="24"/>
        </w:rPr>
        <w:t>Count</w:t>
      </w:r>
    </w:p>
    <w:p w14:paraId="793B3CBC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22400" behindDoc="1" locked="0" layoutInCell="1" allowOverlap="1" wp14:anchorId="2A51D50C" wp14:editId="2066E87B">
            <wp:simplePos x="0" y="0"/>
            <wp:positionH relativeFrom="page">
              <wp:posOffset>640080</wp:posOffset>
            </wp:positionH>
            <wp:positionV relativeFrom="paragraph">
              <wp:posOffset>101747</wp:posOffset>
            </wp:positionV>
            <wp:extent cx="1781213" cy="3181826"/>
            <wp:effectExtent l="0" t="0" r="0" b="0"/>
            <wp:wrapTopAndBottom/>
            <wp:docPr id="235" name="Image 23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 descr="A screenshot of a computer  Description automatically generated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213" cy="3181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5ED42" w14:textId="77777777" w:rsidR="00A277B7" w:rsidRPr="001F2327" w:rsidRDefault="005A17A1">
      <w:pPr>
        <w:spacing w:before="171"/>
        <w:ind w:left="228"/>
        <w:rPr>
          <w:rFonts w:cs="Times New Roman"/>
          <w:b/>
          <w:sz w:val="24"/>
        </w:rPr>
      </w:pPr>
      <w:proofErr w:type="spellStart"/>
      <w:r w:rsidRPr="001F2327">
        <w:rPr>
          <w:rFonts w:cs="Times New Roman"/>
          <w:b/>
          <w:sz w:val="24"/>
        </w:rPr>
        <w:t>Kết</w:t>
      </w:r>
      <w:proofErr w:type="spellEnd"/>
      <w:r w:rsidRPr="001F2327">
        <w:rPr>
          <w:rFonts w:cs="Times New Roman"/>
          <w:b/>
          <w:spacing w:val="-3"/>
          <w:sz w:val="24"/>
        </w:rPr>
        <w:t xml:space="preserve"> </w:t>
      </w:r>
      <w:proofErr w:type="spellStart"/>
      <w:r w:rsidRPr="001F2327">
        <w:rPr>
          <w:rFonts w:cs="Times New Roman"/>
          <w:b/>
          <w:spacing w:val="-4"/>
          <w:sz w:val="24"/>
        </w:rPr>
        <w:t>quả</w:t>
      </w:r>
      <w:proofErr w:type="spellEnd"/>
      <w:r w:rsidRPr="001F2327">
        <w:rPr>
          <w:rFonts w:cs="Times New Roman"/>
          <w:b/>
          <w:spacing w:val="-4"/>
          <w:sz w:val="24"/>
        </w:rPr>
        <w:t>:</w:t>
      </w:r>
    </w:p>
    <w:p w14:paraId="42BBEBA5" w14:textId="61B5B87E" w:rsidR="00A277B7" w:rsidRPr="001F2327" w:rsidRDefault="00E85393">
      <w:pPr>
        <w:pStyle w:val="BodyText"/>
        <w:spacing w:before="7"/>
        <w:ind w:left="0"/>
        <w:rPr>
          <w:rFonts w:cs="Times New Roman"/>
          <w:b/>
          <w:sz w:val="11"/>
        </w:rPr>
      </w:pPr>
      <w:r w:rsidRPr="001F2327">
        <w:rPr>
          <w:rFonts w:cs="Times New Roman"/>
          <w:b/>
          <w:noProof/>
          <w:sz w:val="11"/>
        </w:rPr>
        <w:drawing>
          <wp:anchor distT="0" distB="0" distL="114300" distR="114300" simplePos="0" relativeHeight="251677696" behindDoc="0" locked="0" layoutInCell="1" allowOverlap="1" wp14:anchorId="1373A0CE" wp14:editId="0C86D63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842000" cy="3543491"/>
            <wp:effectExtent l="0" t="0" r="6350" b="0"/>
            <wp:wrapTopAndBottom/>
            <wp:docPr id="1135057048" name="Picture 1" descr="A map of the world with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57048" name="Picture 1" descr="A map of the world with different colored circles&#10;&#10;Description automatically generated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543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BFDB8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04516173" w14:textId="72676641" w:rsidR="00A277B7" w:rsidRPr="001F2327" w:rsidRDefault="005A17A1" w:rsidP="004A2AE0">
      <w:pPr>
        <w:pStyle w:val="Heading1"/>
        <w:numPr>
          <w:ilvl w:val="0"/>
          <w:numId w:val="22"/>
        </w:numPr>
        <w:rPr>
          <w:rFonts w:cs="Times New Roman"/>
        </w:rPr>
      </w:pPr>
      <w:r w:rsidRPr="001F2327">
        <w:rPr>
          <w:rFonts w:cs="Times New Roman"/>
        </w:rPr>
        <w:lastRenderedPageBreak/>
        <w:t>DATA MINING</w:t>
      </w:r>
    </w:p>
    <w:p w14:paraId="203FE7C9" w14:textId="370049F5" w:rsidR="00A277B7" w:rsidRPr="001F2327" w:rsidRDefault="005A17A1" w:rsidP="005A17A1">
      <w:pPr>
        <w:spacing w:line="-19" w:lineRule="auto"/>
        <w:rPr>
          <w:rFonts w:cs="Times New Roman"/>
          <w:i/>
          <w:sz w:val="23"/>
          <w:lang w:val="vi-VN"/>
        </w:rPr>
      </w:pPr>
      <w:r w:rsidRPr="001F2327">
        <w:rPr>
          <w:rFonts w:cs="Times New Roman"/>
          <w:i/>
          <w:color w:val="33A133"/>
          <w:spacing w:val="-12"/>
          <w:w w:val="85"/>
          <w:sz w:val="23"/>
        </w:rPr>
        <w:t>••</w:t>
      </w:r>
      <w:r w:rsidRPr="001F2327">
        <w:rPr>
          <w:rFonts w:cs="Times New Roman"/>
          <w:i/>
          <w:color w:val="D3282A"/>
          <w:spacing w:val="-12"/>
          <w:w w:val="85"/>
          <w:sz w:val="23"/>
        </w:rPr>
        <w:t>•</w:t>
      </w:r>
      <w:r w:rsidRPr="001F2327">
        <w:rPr>
          <w:rFonts w:cs="Times New Roman"/>
          <w:color w:val="2479B1"/>
          <w:spacing w:val="-12"/>
          <w:w w:val="85"/>
          <w:position w:val="8"/>
          <w:sz w:val="23"/>
        </w:rPr>
        <w:t>•</w:t>
      </w:r>
      <w:r w:rsidRPr="001F2327">
        <w:rPr>
          <w:rFonts w:cs="Times New Roman"/>
          <w:i/>
          <w:color w:val="2479B1"/>
          <w:spacing w:val="-12"/>
          <w:w w:val="85"/>
          <w:sz w:val="23"/>
        </w:rPr>
        <w:t>•</w:t>
      </w:r>
      <w:r w:rsidRPr="001F2327">
        <w:rPr>
          <w:rFonts w:cs="Times New Roman"/>
          <w:i/>
          <w:color w:val="33A133"/>
          <w:spacing w:val="-12"/>
          <w:w w:val="85"/>
          <w:sz w:val="23"/>
        </w:rPr>
        <w:t>•</w:t>
      </w:r>
      <w:r w:rsidRPr="001F2327">
        <w:rPr>
          <w:rFonts w:cs="Times New Roman"/>
          <w:color w:val="2479B1"/>
          <w:spacing w:val="-12"/>
          <w:w w:val="85"/>
          <w:position w:val="8"/>
          <w:sz w:val="23"/>
        </w:rPr>
        <w:t>•</w:t>
      </w:r>
      <w:r w:rsidRPr="001F2327">
        <w:rPr>
          <w:rFonts w:cs="Times New Roman"/>
          <w:i/>
          <w:color w:val="2479B1"/>
          <w:spacing w:val="-12"/>
          <w:w w:val="85"/>
          <w:sz w:val="23"/>
        </w:rPr>
        <w:t>•</w:t>
      </w:r>
      <w:r w:rsidRPr="001F2327">
        <w:rPr>
          <w:rFonts w:cs="Times New Roman"/>
          <w:i/>
          <w:color w:val="33A133"/>
          <w:spacing w:val="-12"/>
          <w:w w:val="85"/>
          <w:sz w:val="23"/>
        </w:rPr>
        <w:t>•</w:t>
      </w:r>
      <w:r w:rsidRPr="001F2327">
        <w:rPr>
          <w:rFonts w:cs="Times New Roman"/>
          <w:i/>
          <w:color w:val="2479B1"/>
          <w:spacing w:val="-12"/>
          <w:w w:val="85"/>
          <w:sz w:val="23"/>
        </w:rPr>
        <w:t>•</w:t>
      </w:r>
      <w:r w:rsidRPr="001F2327">
        <w:rPr>
          <w:rFonts w:cs="Times New Roman"/>
          <w:i/>
          <w:color w:val="33A133"/>
          <w:spacing w:val="-12"/>
          <w:w w:val="85"/>
          <w:sz w:val="23"/>
        </w:rPr>
        <w:t>••</w:t>
      </w:r>
    </w:p>
    <w:p w14:paraId="5D4EFD9F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0"/>
        <w:ind w:left="480" w:hanging="252"/>
        <w:rPr>
          <w:rFonts w:cs="Times New Roman"/>
        </w:rPr>
      </w:pPr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thuật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toán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Random</w:t>
      </w:r>
      <w:r w:rsidRPr="001F2327">
        <w:rPr>
          <w:rFonts w:cs="Times New Roman"/>
          <w:spacing w:val="1"/>
        </w:rPr>
        <w:t xml:space="preserve"> </w:t>
      </w:r>
      <w:r w:rsidRPr="001F2327">
        <w:rPr>
          <w:rFonts w:cs="Times New Roman"/>
          <w:spacing w:val="-2"/>
        </w:rPr>
        <w:t>Forest</w:t>
      </w:r>
    </w:p>
    <w:p w14:paraId="3A649B06" w14:textId="77777777" w:rsidR="00A277B7" w:rsidRPr="001F2327" w:rsidRDefault="005A17A1">
      <w:pPr>
        <w:pStyle w:val="BodyText"/>
        <w:spacing w:before="161" w:line="278" w:lineRule="auto"/>
        <w:ind w:right="347"/>
        <w:rPr>
          <w:rFonts w:cs="Times New Roman"/>
        </w:rPr>
      </w:pPr>
      <w:proofErr w:type="spellStart"/>
      <w:r w:rsidRPr="001F2327">
        <w:rPr>
          <w:rFonts w:cs="Times New Roman"/>
        </w:rPr>
        <w:t>Vẽ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cặp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biến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mã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hóa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màu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Order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Priority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(</w:t>
      </w:r>
      <w:proofErr w:type="spellStart"/>
      <w:r w:rsidRPr="001F2327">
        <w:rPr>
          <w:rFonts w:cs="Times New Roman"/>
        </w:rPr>
        <w:t>Mức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độ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ưu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tiên</w:t>
      </w:r>
      <w:proofErr w:type="spellEnd"/>
      <w:r w:rsidRPr="001F2327">
        <w:rPr>
          <w:rFonts w:cs="Times New Roman"/>
        </w:rPr>
        <w:t>)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hàng</w:t>
      </w:r>
      <w:proofErr w:type="spellEnd"/>
    </w:p>
    <w:p w14:paraId="409BFBFD" w14:textId="0FB6D5AA" w:rsidR="00A277B7" w:rsidRPr="001F2327" w:rsidRDefault="00FE016C" w:rsidP="00FE016C">
      <w:pPr>
        <w:spacing w:line="278" w:lineRule="auto"/>
        <w:jc w:val="center"/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  <w:sz w:val="20"/>
        </w:rPr>
        <w:drawing>
          <wp:inline distT="0" distB="0" distL="0" distR="0" wp14:anchorId="742FA2B0" wp14:editId="62812229">
            <wp:extent cx="6503833" cy="712470"/>
            <wp:effectExtent l="0" t="0" r="0" b="0"/>
            <wp:docPr id="1415800124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97850" name="Image 30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833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556" w14:textId="4062BF82" w:rsidR="00A277B7" w:rsidRPr="001F2327" w:rsidRDefault="00A277B7">
      <w:pPr>
        <w:pStyle w:val="BodyText"/>
        <w:rPr>
          <w:rFonts w:cs="Times New Roman"/>
          <w:sz w:val="20"/>
        </w:rPr>
      </w:pPr>
    </w:p>
    <w:p w14:paraId="2B50F893" w14:textId="1CE52786" w:rsidR="00A277B7" w:rsidRPr="001F2327" w:rsidRDefault="00C70FFD">
      <w:pPr>
        <w:pStyle w:val="BodyText"/>
        <w:spacing w:before="9"/>
        <w:ind w:left="0"/>
        <w:rPr>
          <w:rFonts w:cs="Times New Roman"/>
          <w:sz w:val="18"/>
        </w:rPr>
      </w:pPr>
      <w:r w:rsidRPr="001F2327">
        <w:rPr>
          <w:rFonts w:cs="Times New Roman"/>
          <w:noProof/>
          <w:sz w:val="18"/>
        </w:rPr>
        <w:drawing>
          <wp:inline distT="0" distB="0" distL="0" distR="0" wp14:anchorId="1E29EF90" wp14:editId="00587FD3">
            <wp:extent cx="6781800" cy="6468745"/>
            <wp:effectExtent l="0" t="0" r="0" b="8255"/>
            <wp:docPr id="8179095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09532" name="Picture 817909532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DB32" w14:textId="5AA28D78" w:rsidR="00A277B7" w:rsidRPr="001F2327" w:rsidRDefault="00A277B7">
      <w:pPr>
        <w:rPr>
          <w:rFonts w:cs="Times New Roman"/>
          <w:sz w:val="18"/>
          <w:lang w:val="vi-V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7151E50D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8DE6955" wp14:editId="777BA4B6">
            <wp:extent cx="6472381" cy="3228594"/>
            <wp:effectExtent l="0" t="0" r="0" b="0"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381" cy="32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2665" w14:textId="77777777" w:rsidR="00A277B7" w:rsidRPr="001F2327" w:rsidRDefault="005A17A1">
      <w:pPr>
        <w:pStyle w:val="BodyText"/>
        <w:spacing w:before="188" w:line="278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Trước</w:t>
      </w:r>
      <w:proofErr w:type="spellEnd"/>
      <w:r w:rsidRPr="001F2327">
        <w:rPr>
          <w:rFonts w:cs="Times New Roman"/>
          <w:spacing w:val="-14"/>
        </w:rPr>
        <w:t xml:space="preserve"> </w:t>
      </w:r>
      <w:proofErr w:type="spellStart"/>
      <w:r w:rsidRPr="001F2327">
        <w:rPr>
          <w:rFonts w:cs="Times New Roman"/>
        </w:rPr>
        <w:t>khi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giải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thích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thua</w:t>
      </w:r>
      <w:proofErr w:type="spellEnd"/>
      <w:r w:rsidRPr="001F2327">
        <w:rPr>
          <w:rFonts w:cs="Times New Roman"/>
          <w:spacing w:val="-53"/>
        </w:rPr>
        <w:t xml:space="preserve"> ̣</w:t>
      </w:r>
      <w:r w:rsidRPr="001F2327">
        <w:rPr>
          <w:rFonts w:cs="Times New Roman"/>
          <w:spacing w:val="-29"/>
        </w:rPr>
        <w:t xml:space="preserve"> </w:t>
      </w:r>
      <w:r w:rsidRPr="001F2327">
        <w:rPr>
          <w:rFonts w:cs="Times New Roman"/>
        </w:rPr>
        <w:t>t</w:t>
      </w:r>
      <w:r w:rsidRPr="001F2327">
        <w:rPr>
          <w:rFonts w:cs="Times New Roman"/>
          <w:spacing w:val="-14"/>
        </w:rPr>
        <w:t xml:space="preserve"> </w:t>
      </w:r>
      <w:proofErr w:type="spellStart"/>
      <w:r w:rsidRPr="001F2327">
        <w:rPr>
          <w:rFonts w:cs="Times New Roman"/>
        </w:rPr>
        <w:t>toán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chúng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em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Pr="001F2327">
        <w:rPr>
          <w:rFonts w:cs="Times New Roman"/>
        </w:rPr>
        <w:t>đa</w:t>
      </w:r>
      <w:proofErr w:type="spellEnd"/>
      <w:r w:rsidRPr="001F2327">
        <w:rPr>
          <w:rFonts w:cs="Times New Roman"/>
        </w:rPr>
        <w:t>̃</w:t>
      </w:r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chạy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Pr="001F2327">
        <w:rPr>
          <w:rFonts w:cs="Times New Roman"/>
        </w:rPr>
        <w:t>thua</w:t>
      </w:r>
      <w:proofErr w:type="spellEnd"/>
      <w:r w:rsidRPr="001F2327">
        <w:rPr>
          <w:rFonts w:cs="Times New Roman"/>
          <w:spacing w:val="-53"/>
        </w:rPr>
        <w:t xml:space="preserve"> ̣</w:t>
      </w:r>
      <w:r w:rsidRPr="001F2327">
        <w:rPr>
          <w:rFonts w:cs="Times New Roman"/>
          <w:spacing w:val="-29"/>
        </w:rPr>
        <w:t xml:space="preserve"> </w:t>
      </w:r>
      <w:r w:rsidRPr="001F2327">
        <w:rPr>
          <w:rFonts w:cs="Times New Roman"/>
        </w:rPr>
        <w:t>t</w:t>
      </w:r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toán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mục</w:t>
      </w:r>
      <w:proofErr w:type="spellEnd"/>
      <w:r w:rsidRPr="001F2327">
        <w:rPr>
          <w:rFonts w:cs="Times New Roman"/>
          <w:spacing w:val="-13"/>
        </w:rPr>
        <w:t xml:space="preserve"> </w:t>
      </w:r>
      <w:proofErr w:type="spellStart"/>
      <w:r w:rsidRPr="001F2327">
        <w:rPr>
          <w:rFonts w:cs="Times New Roman"/>
        </w:rPr>
        <w:t>đích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</w:rPr>
        <w:t>đe</w:t>
      </w:r>
      <w:proofErr w:type="spellEnd"/>
      <w:r w:rsidRPr="001F2327">
        <w:rPr>
          <w:rFonts w:cs="Times New Roman"/>
        </w:rPr>
        <w:t>̉</w:t>
      </w:r>
      <w:r w:rsidRPr="001F2327">
        <w:rPr>
          <w:rFonts w:cs="Times New Roman"/>
          <w:spacing w:val="-14"/>
        </w:rPr>
        <w:t xml:space="preserve"> </w:t>
      </w:r>
      <w:proofErr w:type="spellStart"/>
      <w:r w:rsidRPr="001F2327">
        <w:rPr>
          <w:rFonts w:cs="Times New Roman"/>
        </w:rPr>
        <w:t>tìm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14"/>
        </w:rPr>
        <w:t xml:space="preserve"> </w:t>
      </w:r>
      <w:proofErr w:type="spellStart"/>
      <w:r w:rsidRPr="001F2327">
        <w:rPr>
          <w:rFonts w:cs="Times New Roman"/>
        </w:rPr>
        <w:t>những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</w:rPr>
        <w:t>yéu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</w:rPr>
        <w:t>tô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</w:rPr>
        <w:t>quan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trọng</w:t>
      </w:r>
      <w:proofErr w:type="spellEnd"/>
      <w:r w:rsidRPr="001F2327">
        <w:rPr>
          <w:rFonts w:cs="Times New Roman"/>
          <w:spacing w:val="-14"/>
        </w:rPr>
        <w:t xml:space="preserve"> </w:t>
      </w:r>
      <w:proofErr w:type="spellStart"/>
      <w:r w:rsidRPr="001F2327">
        <w:rPr>
          <w:rFonts w:cs="Times New Roman"/>
        </w:rPr>
        <w:t>ảnh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</w:rPr>
        <w:t>hưởng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đén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</w:rPr>
        <w:t>mức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Pr="001F2327">
        <w:rPr>
          <w:rFonts w:cs="Times New Roman"/>
        </w:rPr>
        <w:t>đo</w:t>
      </w:r>
      <w:proofErr w:type="spellEnd"/>
      <w:r w:rsidRPr="001F2327">
        <w:rPr>
          <w:rFonts w:cs="Times New Roman"/>
          <w:spacing w:val="-53"/>
        </w:rPr>
        <w:t xml:space="preserve"> ̣</w:t>
      </w:r>
      <w:r w:rsidRPr="001F2327">
        <w:rPr>
          <w:rFonts w:cs="Times New Roman"/>
          <w:spacing w:val="27"/>
        </w:rPr>
        <w:t xml:space="preserve"> </w:t>
      </w:r>
      <w:proofErr w:type="spellStart"/>
      <w:r w:rsidRPr="001F2327">
        <w:rPr>
          <w:rFonts w:cs="Times New Roman"/>
        </w:rPr>
        <w:t>ưu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</w:rPr>
        <w:t>tiên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</w:rPr>
        <w:t>đơn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</w:rPr>
        <w:t>hàng</w:t>
      </w:r>
      <w:proofErr w:type="spellEnd"/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</w:rPr>
        <w:t>(Order</w:t>
      </w:r>
      <w:r w:rsidRPr="001F2327">
        <w:rPr>
          <w:rFonts w:cs="Times New Roman"/>
          <w:spacing w:val="-6"/>
        </w:rPr>
        <w:t xml:space="preserve"> </w:t>
      </w:r>
      <w:r w:rsidRPr="001F2327">
        <w:rPr>
          <w:rFonts w:cs="Times New Roman"/>
        </w:rPr>
        <w:t>Priority)</w:t>
      </w:r>
    </w:p>
    <w:p w14:paraId="7246E880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7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23424" behindDoc="1" locked="0" layoutInCell="1" allowOverlap="1" wp14:anchorId="5D6ADB38" wp14:editId="6768CBFB">
            <wp:simplePos x="0" y="0"/>
            <wp:positionH relativeFrom="page">
              <wp:posOffset>640080</wp:posOffset>
            </wp:positionH>
            <wp:positionV relativeFrom="paragraph">
              <wp:posOffset>70526</wp:posOffset>
            </wp:positionV>
            <wp:extent cx="6479487" cy="1951958"/>
            <wp:effectExtent l="0" t="0" r="0" b="0"/>
            <wp:wrapTopAndBottom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487" cy="1951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2616D" w14:textId="77777777" w:rsidR="00A277B7" w:rsidRPr="001F2327" w:rsidRDefault="00A277B7">
      <w:pPr>
        <w:rPr>
          <w:rFonts w:cs="Times New Roman"/>
          <w:sz w:val="7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64704DDD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3A6657D1" wp14:editId="53BA9F91">
            <wp:extent cx="6257925" cy="3655330"/>
            <wp:effectExtent l="0" t="0" r="0" b="2540"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6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B20" w14:textId="77777777" w:rsidR="00A277B7" w:rsidRPr="001F2327" w:rsidRDefault="00A277B7">
      <w:pPr>
        <w:rPr>
          <w:rFonts w:cs="Times New Roman"/>
          <w:sz w:val="20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97F9D6D" w14:textId="77777777" w:rsidR="00A277B7" w:rsidRPr="001F2327" w:rsidRDefault="005A17A1">
      <w:pPr>
        <w:pStyle w:val="BodyText"/>
        <w:ind w:left="338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87DF246" wp14:editId="72C4452A">
            <wp:extent cx="6357100" cy="4352353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100" cy="43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070E" w14:textId="77777777" w:rsidR="00A277B7" w:rsidRPr="001F2327" w:rsidRDefault="005A17A1">
      <w:pPr>
        <w:pStyle w:val="BodyText"/>
        <w:spacing w:before="18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24448" behindDoc="1" locked="0" layoutInCell="1" allowOverlap="1" wp14:anchorId="6E9E5604" wp14:editId="4B56B7BC">
            <wp:simplePos x="0" y="0"/>
            <wp:positionH relativeFrom="page">
              <wp:posOffset>640080</wp:posOffset>
            </wp:positionH>
            <wp:positionV relativeFrom="paragraph">
              <wp:posOffset>175895</wp:posOffset>
            </wp:positionV>
            <wp:extent cx="6502943" cy="482250"/>
            <wp:effectExtent l="0" t="0" r="0" b="0"/>
            <wp:wrapTopAndBottom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43" cy="48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327">
        <w:rPr>
          <w:rFonts w:cs="Times New Roman"/>
          <w:noProof/>
        </w:rPr>
        <w:drawing>
          <wp:anchor distT="0" distB="0" distL="0" distR="0" simplePos="0" relativeHeight="251625472" behindDoc="1" locked="0" layoutInCell="1" allowOverlap="1" wp14:anchorId="58D390DF" wp14:editId="4769923A">
            <wp:simplePos x="0" y="0"/>
            <wp:positionH relativeFrom="page">
              <wp:posOffset>640080</wp:posOffset>
            </wp:positionH>
            <wp:positionV relativeFrom="paragraph">
              <wp:posOffset>761098</wp:posOffset>
            </wp:positionV>
            <wp:extent cx="6517358" cy="853439"/>
            <wp:effectExtent l="0" t="0" r="0" b="0"/>
            <wp:wrapTopAndBottom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358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327">
        <w:rPr>
          <w:rFonts w:cs="Times New Roman"/>
          <w:noProof/>
        </w:rPr>
        <w:drawing>
          <wp:anchor distT="0" distB="0" distL="0" distR="0" simplePos="0" relativeHeight="251626496" behindDoc="1" locked="0" layoutInCell="1" allowOverlap="1" wp14:anchorId="381BA565" wp14:editId="17A4E3DE">
            <wp:simplePos x="0" y="0"/>
            <wp:positionH relativeFrom="page">
              <wp:posOffset>640080</wp:posOffset>
            </wp:positionH>
            <wp:positionV relativeFrom="paragraph">
              <wp:posOffset>1715122</wp:posOffset>
            </wp:positionV>
            <wp:extent cx="6452342" cy="1034129"/>
            <wp:effectExtent l="0" t="0" r="0" b="0"/>
            <wp:wrapTopAndBottom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342" cy="1034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6A797" w14:textId="77777777" w:rsidR="00A277B7" w:rsidRPr="001F2327" w:rsidRDefault="00A277B7">
      <w:pPr>
        <w:pStyle w:val="BodyText"/>
        <w:spacing w:before="9"/>
        <w:ind w:left="0"/>
        <w:rPr>
          <w:rFonts w:cs="Times New Roman"/>
          <w:sz w:val="11"/>
        </w:rPr>
      </w:pPr>
    </w:p>
    <w:p w14:paraId="2A37F6F1" w14:textId="77777777" w:rsidR="00A277B7" w:rsidRPr="001F2327" w:rsidRDefault="00A277B7">
      <w:pPr>
        <w:pStyle w:val="BodyText"/>
        <w:spacing w:before="5"/>
        <w:ind w:left="0"/>
        <w:rPr>
          <w:rFonts w:cs="Times New Roman"/>
          <w:sz w:val="11"/>
        </w:rPr>
      </w:pPr>
    </w:p>
    <w:p w14:paraId="40094009" w14:textId="77777777" w:rsidR="00A277B7" w:rsidRPr="001F2327" w:rsidRDefault="005A17A1">
      <w:pPr>
        <w:pStyle w:val="BodyText"/>
        <w:spacing w:before="177"/>
        <w:rPr>
          <w:rFonts w:cs="Times New Roman"/>
        </w:rPr>
      </w:pPr>
      <w:r w:rsidRPr="001F2327">
        <w:rPr>
          <w:rFonts w:cs="Times New Roman"/>
        </w:rPr>
        <w:t>Vẽ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</w:rPr>
        <w:t>cây</w:t>
      </w:r>
      <w:proofErr w:type="spellEnd"/>
      <w:r w:rsidRPr="001F2327">
        <w:rPr>
          <w:rFonts w:cs="Times New Roman"/>
          <w:spacing w:val="-8"/>
        </w:rPr>
        <w:t xml:space="preserve"> </w:t>
      </w:r>
      <w:r w:rsidRPr="001F2327">
        <w:rPr>
          <w:rFonts w:cs="Times New Roman"/>
        </w:rPr>
        <w:t>Decision</w:t>
      </w:r>
      <w:r w:rsidRPr="001F2327">
        <w:rPr>
          <w:rFonts w:cs="Times New Roman"/>
          <w:spacing w:val="-8"/>
        </w:rPr>
        <w:t xml:space="preserve"> </w:t>
      </w:r>
      <w:r w:rsidRPr="001F2327">
        <w:rPr>
          <w:rFonts w:cs="Times New Roman"/>
          <w:spacing w:val="-4"/>
        </w:rPr>
        <w:t>Tree</w:t>
      </w:r>
    </w:p>
    <w:p w14:paraId="3DEA73DC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100" w:right="780" w:bottom="1260" w:left="780" w:header="0" w:footer="1035" w:gutter="0"/>
          <w:cols w:space="720"/>
        </w:sectPr>
      </w:pPr>
    </w:p>
    <w:p w14:paraId="666B898C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BC67CC3" wp14:editId="78AD18C2">
            <wp:extent cx="6468262" cy="2226945"/>
            <wp:effectExtent l="0" t="0" r="0" b="0"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262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CC4" w14:textId="77777777" w:rsidR="00A277B7" w:rsidRPr="001F2327" w:rsidRDefault="00A277B7">
      <w:pPr>
        <w:pStyle w:val="BodyText"/>
        <w:ind w:left="0"/>
        <w:rPr>
          <w:rFonts w:cs="Times New Roman"/>
          <w:sz w:val="20"/>
        </w:rPr>
      </w:pPr>
    </w:p>
    <w:p w14:paraId="06BE7D2E" w14:textId="77777777" w:rsidR="00A277B7" w:rsidRPr="001F2327" w:rsidRDefault="005A17A1">
      <w:pPr>
        <w:pStyle w:val="BodyText"/>
        <w:spacing w:before="49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27520" behindDoc="1" locked="0" layoutInCell="1" allowOverlap="1" wp14:anchorId="239BB51A" wp14:editId="24A44CC6">
            <wp:simplePos x="0" y="0"/>
            <wp:positionH relativeFrom="page">
              <wp:posOffset>892376</wp:posOffset>
            </wp:positionH>
            <wp:positionV relativeFrom="paragraph">
              <wp:posOffset>197485</wp:posOffset>
            </wp:positionV>
            <wp:extent cx="6061529" cy="2707004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529" cy="270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D4F63F" w14:textId="77777777" w:rsidR="00A277B7" w:rsidRPr="001F2327" w:rsidRDefault="00A277B7">
      <w:pPr>
        <w:pStyle w:val="BodyText"/>
        <w:ind w:left="0"/>
        <w:rPr>
          <w:rFonts w:cs="Times New Roman"/>
        </w:rPr>
      </w:pPr>
    </w:p>
    <w:p w14:paraId="08F7B2FF" w14:textId="77777777" w:rsidR="00A277B7" w:rsidRPr="001F2327" w:rsidRDefault="00A277B7">
      <w:pPr>
        <w:pStyle w:val="BodyText"/>
        <w:spacing w:before="8"/>
        <w:ind w:left="0"/>
        <w:rPr>
          <w:rFonts w:cs="Times New Roman"/>
        </w:rPr>
      </w:pPr>
    </w:p>
    <w:p w14:paraId="219A8787" w14:textId="77777777" w:rsidR="00A277B7" w:rsidRPr="001F2327" w:rsidRDefault="005A17A1">
      <w:pPr>
        <w:pStyle w:val="BodyText"/>
        <w:rPr>
          <w:rFonts w:cs="Times New Roman"/>
        </w:rPr>
      </w:pPr>
      <w:proofErr w:type="spellStart"/>
      <w:r w:rsidRPr="001F2327">
        <w:rPr>
          <w:rFonts w:cs="Times New Roman"/>
        </w:rPr>
        <w:t>Lập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ma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trận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hỗn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4"/>
        </w:rPr>
        <w:t>loạn</w:t>
      </w:r>
      <w:proofErr w:type="spellEnd"/>
    </w:p>
    <w:p w14:paraId="404E03EF" w14:textId="77777777" w:rsidR="00A277B7" w:rsidRPr="001F2327" w:rsidRDefault="005A17A1">
      <w:pPr>
        <w:pStyle w:val="BodyText"/>
        <w:spacing w:before="3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28544" behindDoc="1" locked="0" layoutInCell="1" allowOverlap="1" wp14:anchorId="5E66E4D9" wp14:editId="2C66507E">
            <wp:simplePos x="0" y="0"/>
            <wp:positionH relativeFrom="page">
              <wp:posOffset>640080</wp:posOffset>
            </wp:positionH>
            <wp:positionV relativeFrom="paragraph">
              <wp:posOffset>99034</wp:posOffset>
            </wp:positionV>
            <wp:extent cx="6476009" cy="684085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009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9C304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07BB261B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6C2ACEAF" wp14:editId="16043707">
            <wp:extent cx="4371975" cy="1918762"/>
            <wp:effectExtent l="0" t="0" r="0" b="5715"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8F62" w14:textId="77777777" w:rsidR="00A277B7" w:rsidRPr="001F2327" w:rsidRDefault="005A17A1">
      <w:pPr>
        <w:pStyle w:val="BodyText"/>
        <w:spacing w:before="61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inline distT="0" distB="0" distL="0" distR="0" wp14:anchorId="002B49BD" wp14:editId="5F2327AE">
            <wp:extent cx="6076950" cy="2917581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7793" w14:textId="77777777" w:rsidR="00A277B7" w:rsidRPr="001F2327" w:rsidRDefault="00A277B7">
      <w:pPr>
        <w:pStyle w:val="BodyText"/>
        <w:spacing w:before="64"/>
        <w:ind w:left="0"/>
        <w:rPr>
          <w:rFonts w:cs="Times New Roman"/>
        </w:rPr>
      </w:pPr>
    </w:p>
    <w:p w14:paraId="55B5F521" w14:textId="536CD7C4" w:rsidR="00A277B7" w:rsidRPr="001F2327" w:rsidRDefault="005A17A1">
      <w:pPr>
        <w:pStyle w:val="BodyText"/>
        <w:spacing w:before="1"/>
        <w:rPr>
          <w:rFonts w:cs="Times New Roman"/>
        </w:rPr>
      </w:pPr>
      <w:proofErr w:type="spellStart"/>
      <w:r w:rsidRPr="001F2327">
        <w:rPr>
          <w:rFonts w:cs="Times New Roman"/>
          <w:spacing w:val="-2"/>
        </w:rPr>
        <w:t>Két</w:t>
      </w:r>
      <w:proofErr w:type="spellEnd"/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2"/>
        </w:rPr>
        <w:t>quả</w:t>
      </w:r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thu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Pr="001F2327">
        <w:rPr>
          <w:rFonts w:cs="Times New Roman"/>
          <w:spacing w:val="-2"/>
        </w:rPr>
        <w:t>được</w:t>
      </w:r>
      <w:proofErr w:type="spellEnd"/>
      <w:r w:rsidRPr="001F2327">
        <w:rPr>
          <w:rFonts w:cs="Times New Roman"/>
          <w:spacing w:val="-2"/>
        </w:rPr>
        <w:t>:</w:t>
      </w:r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2"/>
        </w:rPr>
        <w:t>accuracy</w:t>
      </w:r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2"/>
        </w:rPr>
        <w:t>=</w:t>
      </w:r>
      <w:r w:rsidRPr="001F2327">
        <w:rPr>
          <w:rFonts w:cs="Times New Roman"/>
          <w:spacing w:val="-7"/>
        </w:rPr>
        <w:t xml:space="preserve"> </w:t>
      </w:r>
      <w:r w:rsidR="00F45B7C" w:rsidRPr="001F2327">
        <w:rPr>
          <w:rFonts w:cs="Times New Roman"/>
          <w:spacing w:val="-2"/>
        </w:rPr>
        <w:t>0.6542210957301619</w:t>
      </w:r>
    </w:p>
    <w:p w14:paraId="015894A2" w14:textId="01902817" w:rsidR="00A277B7" w:rsidRPr="001F2327" w:rsidRDefault="005A17A1" w:rsidP="0097584D">
      <w:pPr>
        <w:pStyle w:val="BodyText"/>
        <w:spacing w:before="6"/>
        <w:ind w:left="0"/>
        <w:rPr>
          <w:rFonts w:cs="Times New Roman"/>
          <w:sz w:val="11"/>
          <w:lang w:val="vi-V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</w:rPr>
        <w:drawing>
          <wp:anchor distT="0" distB="0" distL="0" distR="0" simplePos="0" relativeHeight="251629568" behindDoc="1" locked="0" layoutInCell="1" allowOverlap="1" wp14:anchorId="1F599CE6" wp14:editId="7592CA4C">
            <wp:simplePos x="0" y="0"/>
            <wp:positionH relativeFrom="page">
              <wp:posOffset>640080</wp:posOffset>
            </wp:positionH>
            <wp:positionV relativeFrom="paragraph">
              <wp:posOffset>98425</wp:posOffset>
            </wp:positionV>
            <wp:extent cx="5189220" cy="1225550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140B5" w14:textId="77777777" w:rsidR="00A277B7" w:rsidRPr="001F2327" w:rsidRDefault="00A277B7">
      <w:pPr>
        <w:pStyle w:val="BodyText"/>
        <w:spacing w:before="53"/>
        <w:ind w:left="0"/>
        <w:rPr>
          <w:rFonts w:cs="Times New Roman"/>
          <w:lang w:val="vi-VN"/>
        </w:rPr>
      </w:pPr>
    </w:p>
    <w:p w14:paraId="1F2C25E4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0"/>
        <w:ind w:left="480" w:hanging="252"/>
        <w:rPr>
          <w:rFonts w:cs="Times New Roman"/>
        </w:rPr>
      </w:pPr>
      <w:proofErr w:type="spellStart"/>
      <w:r w:rsidRPr="001F2327">
        <w:rPr>
          <w:rFonts w:cs="Times New Roman"/>
        </w:rPr>
        <w:t>Sử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thuật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toán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Support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Vector</w:t>
      </w:r>
      <w:r w:rsidRPr="001F2327">
        <w:rPr>
          <w:rFonts w:cs="Times New Roman"/>
          <w:spacing w:val="-2"/>
        </w:rPr>
        <w:t xml:space="preserve"> Machine</w:t>
      </w:r>
    </w:p>
    <w:p w14:paraId="6C66FE1C" w14:textId="77777777" w:rsidR="00A277B7" w:rsidRPr="001F2327" w:rsidRDefault="005A17A1">
      <w:pPr>
        <w:pStyle w:val="BodyText"/>
        <w:spacing w:before="164"/>
        <w:rPr>
          <w:rFonts w:cs="Times New Roman"/>
        </w:rPr>
      </w:pPr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bằng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5"/>
        </w:rPr>
        <w:t>đồ</w:t>
      </w:r>
      <w:proofErr w:type="spellEnd"/>
    </w:p>
    <w:p w14:paraId="462F5FDF" w14:textId="6C04B11C" w:rsidR="00A277B7" w:rsidRPr="001F2327" w:rsidRDefault="00F508A3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  <w:sz w:val="20"/>
        </w:rPr>
        <w:drawing>
          <wp:inline distT="0" distB="0" distL="0" distR="0" wp14:anchorId="0B0B7856" wp14:editId="521423C7">
            <wp:extent cx="6503243" cy="3752850"/>
            <wp:effectExtent l="0" t="0" r="0" b="0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24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6D7" w14:textId="3ED6EDD5" w:rsidR="00A277B7" w:rsidRPr="001F2327" w:rsidRDefault="00A277B7">
      <w:pPr>
        <w:pStyle w:val="BodyText"/>
        <w:rPr>
          <w:rFonts w:cs="Times New Roman"/>
          <w:sz w:val="20"/>
        </w:rPr>
      </w:pPr>
    </w:p>
    <w:p w14:paraId="50A7AE00" w14:textId="77777777" w:rsidR="00A277B7" w:rsidRPr="001F2327" w:rsidRDefault="005A17A1">
      <w:pPr>
        <w:pStyle w:val="BodyText"/>
        <w:spacing w:before="3"/>
        <w:ind w:left="0"/>
        <w:rPr>
          <w:rFonts w:cs="Times New Roman"/>
          <w:sz w:val="18"/>
          <w:lang w:val="vi-VN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0592" behindDoc="1" locked="0" layoutInCell="1" allowOverlap="1" wp14:anchorId="68DC2676" wp14:editId="60BC6ADC">
            <wp:simplePos x="0" y="0"/>
            <wp:positionH relativeFrom="page">
              <wp:posOffset>694524</wp:posOffset>
            </wp:positionH>
            <wp:positionV relativeFrom="paragraph">
              <wp:posOffset>151337</wp:posOffset>
            </wp:positionV>
            <wp:extent cx="6029175" cy="3288791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175" cy="328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232C" w14:textId="7A69E5C7" w:rsidR="00A277B7" w:rsidRPr="001F2327" w:rsidRDefault="005A17A1">
      <w:pPr>
        <w:pStyle w:val="BodyText"/>
        <w:spacing w:before="264"/>
        <w:rPr>
          <w:rFonts w:cs="Times New Roman"/>
        </w:rPr>
      </w:pPr>
      <w:proofErr w:type="spellStart"/>
      <w:r w:rsidRPr="001F2327">
        <w:rPr>
          <w:rFonts w:cs="Times New Roman"/>
        </w:rPr>
        <w:t>Trực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quan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hóa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bằng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2"/>
        </w:rPr>
        <w:t xml:space="preserve"> </w:t>
      </w:r>
      <w:r w:rsidRPr="001F2327">
        <w:rPr>
          <w:rFonts w:cs="Times New Roman"/>
          <w:spacing w:val="-2"/>
        </w:rPr>
        <w:t>boxplot</w:t>
      </w:r>
    </w:p>
    <w:p w14:paraId="4B111B69" w14:textId="0BBBD9C6" w:rsidR="00A277B7" w:rsidRPr="001F2327" w:rsidRDefault="0012408C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  <w:r w:rsidRPr="001F2327">
        <w:rPr>
          <w:rFonts w:cs="Times New Roman"/>
          <w:noProof/>
          <w:sz w:val="20"/>
        </w:rPr>
        <w:drawing>
          <wp:inline distT="0" distB="0" distL="0" distR="0" wp14:anchorId="409E4869" wp14:editId="73538F20">
            <wp:extent cx="6448425" cy="4533900"/>
            <wp:effectExtent l="0" t="0" r="0" b="0"/>
            <wp:docPr id="327" name="Image 327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 descr="A screen shot of a computer&#10;&#10;Description automatically generated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6F79" w14:textId="64D5CB59" w:rsidR="00A277B7" w:rsidRPr="001F2327" w:rsidRDefault="00A277B7">
      <w:pPr>
        <w:pStyle w:val="BodyText"/>
        <w:rPr>
          <w:rFonts w:cs="Times New Roman"/>
          <w:sz w:val="20"/>
        </w:rPr>
      </w:pPr>
    </w:p>
    <w:p w14:paraId="6AA2571C" w14:textId="77777777" w:rsidR="00A277B7" w:rsidRPr="001F2327" w:rsidRDefault="005A17A1">
      <w:pPr>
        <w:pStyle w:val="BodyText"/>
        <w:spacing w:before="1"/>
        <w:ind w:left="0"/>
        <w:rPr>
          <w:rFonts w:cs="Times New Roman"/>
          <w:sz w:val="16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1616" behindDoc="1" locked="0" layoutInCell="1" allowOverlap="1" wp14:anchorId="47F79BAE" wp14:editId="4D7699D6">
            <wp:simplePos x="0" y="0"/>
            <wp:positionH relativeFrom="page">
              <wp:posOffset>738767</wp:posOffset>
            </wp:positionH>
            <wp:positionV relativeFrom="paragraph">
              <wp:posOffset>138430</wp:posOffset>
            </wp:positionV>
            <wp:extent cx="6293349" cy="2519172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349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F4CB6C" w14:textId="7707BB0F" w:rsidR="00A277B7" w:rsidRPr="001F2327" w:rsidRDefault="005A17A1">
      <w:pPr>
        <w:pStyle w:val="BodyText"/>
        <w:spacing w:before="237"/>
        <w:rPr>
          <w:rFonts w:cs="Times New Roman"/>
        </w:rPr>
      </w:pPr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bằng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2"/>
        </w:rPr>
        <w:t>histogram</w:t>
      </w:r>
      <w:r w:rsidR="0012408C"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7EA02E0C" wp14:editId="62138F73">
            <wp:extent cx="6477000" cy="5495925"/>
            <wp:effectExtent l="0" t="0" r="0" b="0"/>
            <wp:docPr id="329" name="Image 329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 descr="A screen shot of a computer&#10;&#10;Description automatically generated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F0E8" w14:textId="0491D05F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2922EC18" w14:textId="36D93D02" w:rsidR="00A277B7" w:rsidRPr="001F2327" w:rsidRDefault="00A277B7">
      <w:pPr>
        <w:pStyle w:val="BodyText"/>
        <w:rPr>
          <w:rFonts w:cs="Times New Roman"/>
          <w:sz w:val="20"/>
        </w:rPr>
      </w:pPr>
    </w:p>
    <w:p w14:paraId="3BC81947" w14:textId="77777777" w:rsidR="00A277B7" w:rsidRPr="001F2327" w:rsidRDefault="00A277B7">
      <w:pPr>
        <w:pStyle w:val="BodyText"/>
        <w:ind w:left="0"/>
        <w:rPr>
          <w:rFonts w:cs="Times New Roman"/>
          <w:sz w:val="20"/>
        </w:rPr>
      </w:pPr>
    </w:p>
    <w:p w14:paraId="067E9A5A" w14:textId="77777777" w:rsidR="00A277B7" w:rsidRPr="001F2327" w:rsidRDefault="005A17A1">
      <w:pPr>
        <w:pStyle w:val="BodyText"/>
        <w:spacing w:before="156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2640" behindDoc="1" locked="0" layoutInCell="1" allowOverlap="1" wp14:anchorId="226A3546" wp14:editId="41215EEA">
            <wp:simplePos x="0" y="0"/>
            <wp:positionH relativeFrom="page">
              <wp:posOffset>751542</wp:posOffset>
            </wp:positionH>
            <wp:positionV relativeFrom="paragraph">
              <wp:posOffset>263525</wp:posOffset>
            </wp:positionV>
            <wp:extent cx="6273784" cy="2592324"/>
            <wp:effectExtent l="0" t="0" r="0" b="0"/>
            <wp:wrapTopAndBottom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784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F43534" w14:textId="77777777" w:rsidR="00A277B7" w:rsidRPr="001F2327" w:rsidRDefault="00A277B7">
      <w:pPr>
        <w:rPr>
          <w:rFonts w:cs="Times New Roman"/>
          <w:sz w:val="20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0A9E2CF" w14:textId="77777777" w:rsidR="00A277B7" w:rsidRPr="001F2327" w:rsidRDefault="005A17A1">
      <w:pPr>
        <w:pStyle w:val="BodyText"/>
        <w:spacing w:before="70"/>
        <w:jc w:val="both"/>
        <w:rPr>
          <w:rFonts w:cs="Times New Roman"/>
        </w:rPr>
      </w:pPr>
      <w:proofErr w:type="spellStart"/>
      <w:r w:rsidRPr="001F2327">
        <w:rPr>
          <w:rFonts w:cs="Times New Roman"/>
        </w:rPr>
        <w:lastRenderedPageBreak/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chia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X</w:t>
      </w:r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cần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dự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đoán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y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tính</w:t>
      </w:r>
      <w:proofErr w:type="spellEnd"/>
    </w:p>
    <w:p w14:paraId="206EEDA7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3664" behindDoc="1" locked="0" layoutInCell="1" allowOverlap="1" wp14:anchorId="61ABC010" wp14:editId="14F407F9">
            <wp:simplePos x="0" y="0"/>
            <wp:positionH relativeFrom="page">
              <wp:posOffset>640080</wp:posOffset>
            </wp:positionH>
            <wp:positionV relativeFrom="paragraph">
              <wp:posOffset>101747</wp:posOffset>
            </wp:positionV>
            <wp:extent cx="6525637" cy="663797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637" cy="66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FD9F6" w14:textId="77777777" w:rsidR="00A277B7" w:rsidRPr="001F2327" w:rsidRDefault="005A17A1">
      <w:pPr>
        <w:pStyle w:val="BodyText"/>
        <w:spacing w:before="161" w:line="276" w:lineRule="auto"/>
        <w:ind w:right="450"/>
        <w:jc w:val="both"/>
        <w:rPr>
          <w:rFonts w:cs="Times New Roman"/>
        </w:rPr>
      </w:pP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chia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</w:rPr>
        <w:t xml:space="preserve"> train test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tỷ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lệ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train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80%,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test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20%.</w:t>
      </w:r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 xml:space="preserve">Sau </w:t>
      </w:r>
      <w:proofErr w:type="spellStart"/>
      <w:r w:rsidRPr="001F2327">
        <w:rPr>
          <w:rFonts w:cs="Times New Roman"/>
        </w:rPr>
        <w:t>khi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chia,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kiểm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lại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train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test.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train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gồm</w:t>
      </w:r>
      <w:proofErr w:type="spellEnd"/>
      <w:r w:rsidRPr="001F2327">
        <w:rPr>
          <w:rFonts w:cs="Times New Roman"/>
        </w:rPr>
        <w:t xml:space="preserve"> 41032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</w:rPr>
        <w:t xml:space="preserve"> 4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>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test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gồm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</w:rPr>
        <w:t xml:space="preserve">10258 </w:t>
      </w:r>
      <w:proofErr w:type="spellStart"/>
      <w:r w:rsidRPr="001F2327">
        <w:rPr>
          <w:rFonts w:cs="Times New Roman"/>
        </w:rPr>
        <w:t>dòng</w:t>
      </w:r>
      <w:proofErr w:type="spellEnd"/>
      <w:r w:rsidRPr="001F2327">
        <w:rPr>
          <w:rFonts w:cs="Times New Roman"/>
        </w:rPr>
        <w:t xml:space="preserve"> 4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</w:rPr>
        <w:t>.</w:t>
      </w:r>
    </w:p>
    <w:p w14:paraId="41799858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7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4688" behindDoc="1" locked="0" layoutInCell="1" allowOverlap="1" wp14:anchorId="70E28CFB" wp14:editId="3E477BDC">
            <wp:simplePos x="0" y="0"/>
            <wp:positionH relativeFrom="page">
              <wp:posOffset>640080</wp:posOffset>
            </wp:positionH>
            <wp:positionV relativeFrom="paragraph">
              <wp:posOffset>73617</wp:posOffset>
            </wp:positionV>
            <wp:extent cx="6535602" cy="2569749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602" cy="2569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327">
        <w:rPr>
          <w:rFonts w:cs="Times New Roman"/>
          <w:noProof/>
        </w:rPr>
        <w:drawing>
          <wp:anchor distT="0" distB="0" distL="0" distR="0" simplePos="0" relativeHeight="251635712" behindDoc="1" locked="0" layoutInCell="1" allowOverlap="1" wp14:anchorId="5767785E" wp14:editId="378198FF">
            <wp:simplePos x="0" y="0"/>
            <wp:positionH relativeFrom="page">
              <wp:posOffset>640080</wp:posOffset>
            </wp:positionH>
            <wp:positionV relativeFrom="paragraph">
              <wp:posOffset>2729314</wp:posOffset>
            </wp:positionV>
            <wp:extent cx="6485185" cy="3298412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185" cy="329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649F9" w14:textId="77777777" w:rsidR="00A277B7" w:rsidRPr="001F2327" w:rsidRDefault="00A277B7">
      <w:pPr>
        <w:pStyle w:val="BodyText"/>
        <w:spacing w:before="5"/>
        <w:ind w:left="0"/>
        <w:rPr>
          <w:rFonts w:cs="Times New Roman"/>
          <w:sz w:val="9"/>
        </w:rPr>
      </w:pPr>
    </w:p>
    <w:p w14:paraId="67E0C5C6" w14:textId="22932A20" w:rsidR="00A277B7" w:rsidRPr="001F2327" w:rsidRDefault="005A17A1">
      <w:pPr>
        <w:pStyle w:val="BodyText"/>
        <w:spacing w:before="177" w:line="273" w:lineRule="auto"/>
        <w:ind w:right="436"/>
        <w:jc w:val="both"/>
        <w:rPr>
          <w:rFonts w:cs="Times New Roman"/>
        </w:rPr>
      </w:pPr>
      <w:proofErr w:type="spellStart"/>
      <w:r w:rsidRPr="001F2327">
        <w:rPr>
          <w:rFonts w:cs="Times New Roman"/>
        </w:rPr>
        <w:t>Kiểm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độ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xác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thuật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toán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lập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ma</w:t>
      </w:r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trận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hỗn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loạn</w:t>
      </w:r>
      <w:proofErr w:type="spellEnd"/>
      <w:r w:rsidRPr="001F2327">
        <w:rPr>
          <w:rFonts w:cs="Times New Roman"/>
        </w:rPr>
        <w:t>.</w:t>
      </w:r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độ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chính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xác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là</w:t>
      </w:r>
      <w:proofErr w:type="spellEnd"/>
      <w:r w:rsidRPr="001F2327">
        <w:rPr>
          <w:rFonts w:cs="Times New Roman"/>
        </w:rPr>
        <w:t xml:space="preserve"> </w:t>
      </w:r>
      <w:r w:rsidR="00274A35" w:rsidRPr="001F2327">
        <w:rPr>
          <w:rFonts w:cs="Times New Roman"/>
          <w:spacing w:val="-4"/>
        </w:rPr>
        <w:t>63</w:t>
      </w:r>
      <w:r w:rsidRPr="001F2327">
        <w:rPr>
          <w:rFonts w:cs="Times New Roman"/>
          <w:spacing w:val="-4"/>
        </w:rPr>
        <w:t>%</w:t>
      </w:r>
    </w:p>
    <w:p w14:paraId="3510218F" w14:textId="77777777" w:rsidR="00A277B7" w:rsidRPr="001F2327" w:rsidRDefault="00A277B7">
      <w:pPr>
        <w:spacing w:line="273" w:lineRule="auto"/>
        <w:jc w:val="both"/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46E4429D" w14:textId="77777777" w:rsidR="00A277B7" w:rsidRPr="001F2327" w:rsidRDefault="005A17A1">
      <w:pPr>
        <w:pStyle w:val="BodyText"/>
        <w:rPr>
          <w:rFonts w:cs="Times New Roman"/>
          <w:sz w:val="20"/>
          <w:lang w:val="vi-VN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01D7493B" wp14:editId="46DC0428">
            <wp:extent cx="6319355" cy="1620000"/>
            <wp:effectExtent l="0" t="0" r="5715" b="0"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 rotWithShape="1">
                    <a:blip r:embed="rId218" cstate="print"/>
                    <a:srcRect t="-2" b="56245"/>
                    <a:stretch/>
                  </pic:blipFill>
                  <pic:spPr bwMode="auto">
                    <a:xfrm>
                      <a:off x="0" y="0"/>
                      <a:ext cx="6372225" cy="163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CE64E" w14:textId="5464D38C" w:rsidR="00770FC4" w:rsidRPr="001F2327" w:rsidRDefault="007A16DD">
      <w:pPr>
        <w:pStyle w:val="BodyText"/>
        <w:rPr>
          <w:rFonts w:cs="Times New Roman"/>
          <w:sz w:val="20"/>
          <w:lang w:val="vi-VN"/>
        </w:rPr>
      </w:pPr>
      <w:r w:rsidRPr="001F2327">
        <w:rPr>
          <w:rFonts w:cs="Times New Roman"/>
          <w:noProof/>
          <w:sz w:val="20"/>
          <w:lang w:val="vi-VN"/>
        </w:rPr>
        <w:drawing>
          <wp:inline distT="0" distB="0" distL="0" distR="0" wp14:anchorId="3B147BC6" wp14:editId="38532834">
            <wp:extent cx="3795089" cy="1745131"/>
            <wp:effectExtent l="0" t="0" r="0" b="7620"/>
            <wp:docPr id="21869723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7232" name="Picture 35" descr="A screenshot of a compute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6ECE" w14:textId="77777777" w:rsidR="00A277B7" w:rsidRPr="001F2327" w:rsidRDefault="005A17A1">
      <w:pPr>
        <w:pStyle w:val="BodyText"/>
        <w:spacing w:before="62"/>
        <w:ind w:left="0"/>
        <w:rPr>
          <w:rFonts w:cs="Times New Roman"/>
          <w:sz w:val="20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6736" behindDoc="1" locked="0" layoutInCell="1" allowOverlap="1" wp14:anchorId="7C24A992" wp14:editId="40251574">
            <wp:simplePos x="0" y="0"/>
            <wp:positionH relativeFrom="page">
              <wp:posOffset>746760</wp:posOffset>
            </wp:positionH>
            <wp:positionV relativeFrom="paragraph">
              <wp:posOffset>216274</wp:posOffset>
            </wp:positionV>
            <wp:extent cx="4791047" cy="3874687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47" cy="3874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93B2A5" w14:textId="77777777" w:rsidR="00A277B7" w:rsidRPr="001F2327" w:rsidRDefault="00A277B7">
      <w:pPr>
        <w:rPr>
          <w:rFonts w:cs="Times New Roman"/>
          <w:sz w:val="20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59394DAA" w14:textId="77777777" w:rsidR="00A277B7" w:rsidRPr="001F2327" w:rsidRDefault="005A17A1">
      <w:pPr>
        <w:pStyle w:val="Heading2"/>
        <w:numPr>
          <w:ilvl w:val="1"/>
          <w:numId w:val="22"/>
        </w:numPr>
        <w:tabs>
          <w:tab w:val="left" w:pos="480"/>
        </w:tabs>
        <w:spacing w:before="70"/>
        <w:ind w:left="480" w:hanging="252"/>
        <w:rPr>
          <w:rFonts w:cs="Times New Roman"/>
        </w:rPr>
      </w:pPr>
      <w:proofErr w:type="spellStart"/>
      <w:r w:rsidRPr="001F2327">
        <w:rPr>
          <w:rFonts w:cs="Times New Roman"/>
        </w:rPr>
        <w:lastRenderedPageBreak/>
        <w:t>Sử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dụng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thuật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toán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2"/>
        </w:rPr>
        <w:t>Kmeans</w:t>
      </w:r>
      <w:proofErr w:type="spellEnd"/>
    </w:p>
    <w:p w14:paraId="066557EA" w14:textId="77777777" w:rsidR="00A277B7" w:rsidRPr="001F2327" w:rsidRDefault="005A17A1">
      <w:pPr>
        <w:pStyle w:val="BodyText"/>
        <w:spacing w:before="161"/>
        <w:rPr>
          <w:rFonts w:cs="Times New Roman"/>
        </w:rPr>
      </w:pPr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tả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dữ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liệu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bằng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  <w:spacing w:val="-5"/>
        </w:rPr>
        <w:t>đồ</w:t>
      </w:r>
      <w:proofErr w:type="spellEnd"/>
    </w:p>
    <w:p w14:paraId="78EA67B9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7760" behindDoc="1" locked="0" layoutInCell="1" allowOverlap="1" wp14:anchorId="413A725D" wp14:editId="7A421F51">
            <wp:simplePos x="0" y="0"/>
            <wp:positionH relativeFrom="page">
              <wp:posOffset>640080</wp:posOffset>
            </wp:positionH>
            <wp:positionV relativeFrom="paragraph">
              <wp:posOffset>103038</wp:posOffset>
            </wp:positionV>
            <wp:extent cx="6482292" cy="2979420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292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327">
        <w:rPr>
          <w:rFonts w:cs="Times New Roman"/>
          <w:noProof/>
        </w:rPr>
        <w:drawing>
          <wp:anchor distT="0" distB="0" distL="0" distR="0" simplePos="0" relativeHeight="251638784" behindDoc="1" locked="0" layoutInCell="1" allowOverlap="1" wp14:anchorId="55B855D8" wp14:editId="1BC21D35">
            <wp:simplePos x="0" y="0"/>
            <wp:positionH relativeFrom="page">
              <wp:posOffset>692862</wp:posOffset>
            </wp:positionH>
            <wp:positionV relativeFrom="paragraph">
              <wp:posOffset>3243415</wp:posOffset>
            </wp:positionV>
            <wp:extent cx="6352892" cy="3473291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892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A1B7E" w14:textId="77777777" w:rsidR="00A277B7" w:rsidRPr="001F2327" w:rsidRDefault="00A277B7">
      <w:pPr>
        <w:pStyle w:val="BodyText"/>
        <w:spacing w:before="6"/>
        <w:ind w:left="0"/>
        <w:rPr>
          <w:rFonts w:cs="Times New Roman"/>
          <w:sz w:val="19"/>
        </w:rPr>
      </w:pPr>
    </w:p>
    <w:p w14:paraId="5A1D9134" w14:textId="77777777" w:rsidR="00A277B7" w:rsidRPr="001F2327" w:rsidRDefault="00A277B7">
      <w:pPr>
        <w:pStyle w:val="BodyText"/>
        <w:spacing w:before="32"/>
        <w:ind w:left="0"/>
        <w:rPr>
          <w:rFonts w:cs="Times New Roman"/>
        </w:rPr>
      </w:pPr>
    </w:p>
    <w:p w14:paraId="3B586F54" w14:textId="77777777" w:rsidR="00A277B7" w:rsidRPr="001F2327" w:rsidRDefault="005A17A1">
      <w:pPr>
        <w:pStyle w:val="BodyText"/>
        <w:rPr>
          <w:rFonts w:cs="Times New Roman"/>
        </w:rPr>
      </w:pPr>
      <w:proofErr w:type="spellStart"/>
      <w:r w:rsidRPr="001F2327">
        <w:rPr>
          <w:rFonts w:cs="Times New Roman"/>
        </w:rPr>
        <w:t>Lấy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những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cần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dự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đoán</w:t>
      </w:r>
      <w:proofErr w:type="spellEnd"/>
    </w:p>
    <w:p w14:paraId="4AB3B185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6AAE2A82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00E736A6" wp14:editId="41284137">
            <wp:extent cx="6451663" cy="1792128"/>
            <wp:effectExtent l="0" t="0" r="0" b="0"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663" cy="17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C59" w14:textId="77777777" w:rsidR="00A277B7" w:rsidRPr="001F2327" w:rsidRDefault="005A17A1">
      <w:pPr>
        <w:pStyle w:val="BodyText"/>
        <w:spacing w:before="188"/>
        <w:rPr>
          <w:rFonts w:cs="Times New Roman"/>
        </w:rPr>
      </w:pPr>
      <w:proofErr w:type="spellStart"/>
      <w:r w:rsidRPr="001F2327">
        <w:rPr>
          <w:rFonts w:cs="Times New Roman"/>
        </w:rPr>
        <w:t>Tạo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mô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thuật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toán</w:t>
      </w:r>
      <w:proofErr w:type="spellEnd"/>
      <w:r w:rsidRPr="001F2327">
        <w:rPr>
          <w:rFonts w:cs="Times New Roman"/>
          <w:spacing w:val="-2"/>
        </w:rPr>
        <w:t xml:space="preserve"> </w:t>
      </w:r>
      <w:r w:rsidRPr="001F2327">
        <w:rPr>
          <w:rFonts w:cs="Times New Roman"/>
        </w:rPr>
        <w:t>K-</w:t>
      </w:r>
      <w:r w:rsidRPr="001F2327">
        <w:rPr>
          <w:rFonts w:cs="Times New Roman"/>
          <w:spacing w:val="-4"/>
        </w:rPr>
        <w:t>means</w:t>
      </w:r>
    </w:p>
    <w:p w14:paraId="735D941E" w14:textId="77777777" w:rsidR="00A277B7" w:rsidRPr="001F2327" w:rsidRDefault="005A17A1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39808" behindDoc="1" locked="0" layoutInCell="1" allowOverlap="1" wp14:anchorId="405ABCB0" wp14:editId="74058BD8">
            <wp:simplePos x="0" y="0"/>
            <wp:positionH relativeFrom="page">
              <wp:posOffset>640080</wp:posOffset>
            </wp:positionH>
            <wp:positionV relativeFrom="paragraph">
              <wp:posOffset>102903</wp:posOffset>
            </wp:positionV>
            <wp:extent cx="6527081" cy="1084897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081" cy="108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82F2B" w14:textId="77777777" w:rsidR="00A277B7" w:rsidRPr="001F2327" w:rsidRDefault="005A17A1">
      <w:pPr>
        <w:pStyle w:val="BodyText"/>
        <w:spacing w:before="158"/>
        <w:rPr>
          <w:rFonts w:cs="Times New Roman"/>
        </w:rPr>
      </w:pPr>
      <w:r w:rsidRPr="001F2327">
        <w:rPr>
          <w:rFonts w:cs="Times New Roman"/>
        </w:rPr>
        <w:t>Tiến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hành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dự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đoán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5"/>
        </w:rPr>
        <w:t>cụm</w:t>
      </w:r>
      <w:proofErr w:type="spellEnd"/>
    </w:p>
    <w:p w14:paraId="1D067098" w14:textId="1490238F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0832" behindDoc="1" locked="0" layoutInCell="1" allowOverlap="1" wp14:anchorId="13D2CA7E" wp14:editId="18AF0257">
            <wp:simplePos x="0" y="0"/>
            <wp:positionH relativeFrom="page">
              <wp:posOffset>640080</wp:posOffset>
            </wp:positionH>
            <wp:positionV relativeFrom="paragraph">
              <wp:posOffset>99893</wp:posOffset>
            </wp:positionV>
            <wp:extent cx="6438900" cy="1066800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A473F" w14:textId="78B0F019" w:rsidR="00A277B7" w:rsidRPr="001F2327" w:rsidRDefault="006E224F">
      <w:pPr>
        <w:pStyle w:val="BodyText"/>
        <w:spacing w:before="9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1856" behindDoc="1" locked="0" layoutInCell="1" allowOverlap="1" wp14:anchorId="0CF990C9" wp14:editId="7E00F098">
            <wp:simplePos x="0" y="0"/>
            <wp:positionH relativeFrom="page">
              <wp:posOffset>1103630</wp:posOffset>
            </wp:positionH>
            <wp:positionV relativeFrom="paragraph">
              <wp:posOffset>1188085</wp:posOffset>
            </wp:positionV>
            <wp:extent cx="3862705" cy="1685925"/>
            <wp:effectExtent l="0" t="0" r="4445" b="9525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2BEF10" w14:textId="77777777" w:rsidR="00A277B7" w:rsidRPr="001F2327" w:rsidRDefault="005A17A1">
      <w:pPr>
        <w:pStyle w:val="BodyText"/>
        <w:spacing w:before="168"/>
        <w:rPr>
          <w:rFonts w:cs="Times New Roman"/>
        </w:rPr>
      </w:pPr>
      <w:proofErr w:type="spellStart"/>
      <w:r w:rsidRPr="001F2327">
        <w:rPr>
          <w:rFonts w:cs="Times New Roman"/>
        </w:rPr>
        <w:t>Kết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quả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5"/>
        </w:rPr>
        <w:t>cụm</w:t>
      </w:r>
      <w:proofErr w:type="spellEnd"/>
    </w:p>
    <w:p w14:paraId="627F14F9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40547E55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34A06DDC" wp14:editId="5EF7349F">
            <wp:extent cx="3215361" cy="1857375"/>
            <wp:effectExtent l="0" t="0" r="4445" b="0"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361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4F9C" w14:textId="77777777" w:rsidR="00A277B7" w:rsidRPr="001F2327" w:rsidRDefault="005A17A1">
      <w:pPr>
        <w:pStyle w:val="BodyText"/>
        <w:spacing w:before="5"/>
        <w:ind w:left="0"/>
        <w:rPr>
          <w:rFonts w:cs="Times New Roman"/>
          <w:sz w:val="12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2880" behindDoc="1" locked="0" layoutInCell="1" allowOverlap="1" wp14:anchorId="5D888968" wp14:editId="78F51DF4">
            <wp:simplePos x="0" y="0"/>
            <wp:positionH relativeFrom="page">
              <wp:posOffset>1232082</wp:posOffset>
            </wp:positionH>
            <wp:positionV relativeFrom="paragraph">
              <wp:posOffset>106045</wp:posOffset>
            </wp:positionV>
            <wp:extent cx="4873896" cy="3533775"/>
            <wp:effectExtent l="0" t="0" r="3175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89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1DC726" w14:textId="77777777" w:rsidR="00A277B7" w:rsidRPr="001F2327" w:rsidRDefault="005A17A1">
      <w:pPr>
        <w:pStyle w:val="BodyText"/>
        <w:spacing w:before="165"/>
        <w:rPr>
          <w:rFonts w:cs="Times New Roman"/>
        </w:rPr>
      </w:pPr>
      <w:proofErr w:type="spellStart"/>
      <w:r w:rsidRPr="001F2327">
        <w:rPr>
          <w:rFonts w:cs="Times New Roman"/>
        </w:rPr>
        <w:t>Vẽ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  <w:spacing w:val="2"/>
        </w:rPr>
        <w:t xml:space="preserve"> </w:t>
      </w:r>
      <w:proofErr w:type="spellStart"/>
      <w:r w:rsidRPr="001F2327">
        <w:rPr>
          <w:rFonts w:cs="Times New Roman"/>
        </w:rPr>
        <w:t>thể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sự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của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cá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thể</w:t>
      </w:r>
      <w:proofErr w:type="spellEnd"/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</w:rPr>
        <w:t>trong</w:t>
      </w:r>
      <w:proofErr w:type="spellEnd"/>
      <w:r w:rsidRPr="001F2327">
        <w:rPr>
          <w:rFonts w:cs="Times New Roman"/>
          <w:spacing w:val="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  <w:spacing w:val="-4"/>
        </w:rPr>
        <w:t>cụm</w:t>
      </w:r>
      <w:proofErr w:type="spellEnd"/>
      <w:r w:rsidRPr="001F2327">
        <w:rPr>
          <w:rFonts w:cs="Times New Roman"/>
          <w:spacing w:val="-4"/>
        </w:rPr>
        <w:t>.</w:t>
      </w:r>
    </w:p>
    <w:p w14:paraId="486DCE7A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3904" behindDoc="1" locked="0" layoutInCell="1" allowOverlap="1" wp14:anchorId="23A72E47" wp14:editId="5FA71DC0">
            <wp:simplePos x="0" y="0"/>
            <wp:positionH relativeFrom="page">
              <wp:posOffset>640080</wp:posOffset>
            </wp:positionH>
            <wp:positionV relativeFrom="paragraph">
              <wp:posOffset>101574</wp:posOffset>
            </wp:positionV>
            <wp:extent cx="6484690" cy="861822"/>
            <wp:effectExtent l="0" t="0" r="0" b="0"/>
            <wp:wrapTopAndBottom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90" cy="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6F7B6" w14:textId="77777777" w:rsidR="00A277B7" w:rsidRPr="001F2327" w:rsidRDefault="00A277B7">
      <w:pPr>
        <w:rPr>
          <w:rFonts w:cs="Times New Roman"/>
          <w:sz w:val="11"/>
        </w:rPr>
        <w:sectPr w:rsidR="00A277B7" w:rsidRPr="001F2327">
          <w:pgSz w:w="12240" w:h="15840"/>
          <w:pgMar w:top="1000" w:right="780" w:bottom="1260" w:left="780" w:header="0" w:footer="1035" w:gutter="0"/>
          <w:cols w:space="720"/>
        </w:sectPr>
      </w:pPr>
    </w:p>
    <w:p w14:paraId="35A9CF58" w14:textId="77777777" w:rsidR="00A277B7" w:rsidRPr="001F2327" w:rsidRDefault="005A17A1">
      <w:pPr>
        <w:pStyle w:val="BodyText"/>
        <w:ind w:left="309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292D454A" wp14:editId="63BC9287">
            <wp:extent cx="6341190" cy="2745104"/>
            <wp:effectExtent l="0" t="0" r="254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90" cy="27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2EB8" w14:textId="77777777" w:rsidR="00A277B7" w:rsidRPr="001F2327" w:rsidRDefault="005A17A1">
      <w:pPr>
        <w:pStyle w:val="BodyText"/>
        <w:spacing w:before="2"/>
        <w:ind w:left="0"/>
        <w:rPr>
          <w:rFonts w:cs="Times New Roman"/>
          <w:sz w:val="17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4928" behindDoc="1" locked="0" layoutInCell="1" allowOverlap="1" wp14:anchorId="3842528F" wp14:editId="6365FC35">
            <wp:simplePos x="0" y="0"/>
            <wp:positionH relativeFrom="page">
              <wp:posOffset>640080</wp:posOffset>
            </wp:positionH>
            <wp:positionV relativeFrom="paragraph">
              <wp:posOffset>143350</wp:posOffset>
            </wp:positionV>
            <wp:extent cx="6520431" cy="3150393"/>
            <wp:effectExtent l="0" t="0" r="0" b="0"/>
            <wp:wrapTopAndBottom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43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13B2F" w14:textId="77777777" w:rsidR="00A277B7" w:rsidRPr="001F2327" w:rsidRDefault="005A17A1">
      <w:pPr>
        <w:pStyle w:val="BodyText"/>
        <w:spacing w:before="147" w:line="273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Vẽ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đồ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hiện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sự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cá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thể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từng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thuộc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tính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biểu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diễn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thông</w:t>
      </w:r>
      <w:proofErr w:type="spellEnd"/>
      <w:r w:rsidRPr="001F2327">
        <w:rPr>
          <w:rFonts w:cs="Times New Roman"/>
        </w:rPr>
        <w:t xml:space="preserve"> qua </w:t>
      </w:r>
      <w:proofErr w:type="spellStart"/>
      <w:r w:rsidRPr="001F2327">
        <w:rPr>
          <w:rFonts w:cs="Times New Roman"/>
        </w:rPr>
        <w:t>màu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sắc</w:t>
      </w:r>
      <w:proofErr w:type="spellEnd"/>
      <w:r w:rsidRPr="001F2327">
        <w:rPr>
          <w:rFonts w:cs="Times New Roman"/>
        </w:rPr>
        <w:t>.</w:t>
      </w:r>
    </w:p>
    <w:p w14:paraId="0A485AF6" w14:textId="77777777" w:rsidR="00A277B7" w:rsidRPr="001F2327" w:rsidRDefault="005A17A1">
      <w:pPr>
        <w:pStyle w:val="BodyText"/>
        <w:spacing w:before="126" w:line="276" w:lineRule="auto"/>
        <w:ind w:right="223"/>
        <w:rPr>
          <w:rFonts w:cs="Times New Roman"/>
        </w:rPr>
      </w:pPr>
      <w:proofErr w:type="spellStart"/>
      <w:r w:rsidRPr="001F2327">
        <w:rPr>
          <w:rFonts w:cs="Times New Roman"/>
        </w:rPr>
        <w:t>Ví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dụ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hình</w:t>
      </w:r>
      <w:proofErr w:type="spellEnd"/>
      <w:r w:rsidRPr="001F2327">
        <w:rPr>
          <w:rFonts w:cs="Times New Roman"/>
        </w:rPr>
        <w:t xml:space="preserve"> 1,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các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phần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tử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bố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theo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</w:rPr>
        <w:t>giá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trị</w:t>
      </w:r>
      <w:proofErr w:type="spellEnd"/>
      <w:r w:rsidRPr="001F2327">
        <w:rPr>
          <w:rFonts w:cs="Times New Roman"/>
          <w:spacing w:val="-1"/>
        </w:rPr>
        <w:t xml:space="preserve"> </w:t>
      </w:r>
      <w:r w:rsidRPr="001F2327">
        <w:rPr>
          <w:rFonts w:cs="Times New Roman"/>
        </w:rPr>
        <w:t>sale,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</w:rPr>
        <w:t>ta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thấy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rằng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</w:rPr>
        <w:t xml:space="preserve"> 4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trung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 xml:space="preserve">ở </w:t>
      </w:r>
      <w:proofErr w:type="spellStart"/>
      <w:r w:rsidRPr="001F2327">
        <w:rPr>
          <w:rFonts w:cs="Times New Roman"/>
        </w:rPr>
        <w:t>mức</w:t>
      </w:r>
      <w:proofErr w:type="spellEnd"/>
      <w:r w:rsidRPr="001F2327">
        <w:rPr>
          <w:rFonts w:cs="Times New Roman"/>
        </w:rPr>
        <w:t xml:space="preserve"> sale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gần</w:t>
      </w:r>
      <w:proofErr w:type="spellEnd"/>
      <w:r w:rsidRPr="001F2327">
        <w:rPr>
          <w:rFonts w:cs="Times New Roman"/>
        </w:rPr>
        <w:t xml:space="preserve"> 0,</w:t>
      </w:r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</w:rPr>
        <w:t xml:space="preserve"> 3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sẽ</w:t>
      </w:r>
      <w:proofErr w:type="spellEnd"/>
      <w:r w:rsidRPr="001F2327">
        <w:rPr>
          <w:rFonts w:cs="Times New Roman"/>
          <w:spacing w:val="-1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bổ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  <w:spacing w:val="-4"/>
        </w:rPr>
        <w:t xml:space="preserve"> </w:t>
      </w:r>
      <w:r w:rsidRPr="001F2327">
        <w:rPr>
          <w:rFonts w:cs="Times New Roman"/>
        </w:rPr>
        <w:t>5000</w:t>
      </w:r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hơn</w:t>
      </w:r>
      <w:proofErr w:type="spellEnd"/>
      <w:r w:rsidRPr="001F2327">
        <w:rPr>
          <w:rFonts w:cs="Times New Roman"/>
        </w:rPr>
        <w:t xml:space="preserve"> 20000 </w:t>
      </w:r>
      <w:proofErr w:type="spellStart"/>
      <w:r w:rsidRPr="001F2327">
        <w:rPr>
          <w:rFonts w:cs="Times New Roman"/>
        </w:rPr>
        <w:t>nhưng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tập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trung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chủ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yếu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khoảng</w:t>
      </w:r>
      <w:proofErr w:type="spellEnd"/>
      <w:r w:rsidRPr="001F2327">
        <w:rPr>
          <w:rFonts w:cs="Times New Roman"/>
        </w:rPr>
        <w:t xml:space="preserve"> 5000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</w:rPr>
        <w:t xml:space="preserve"> 10000,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mức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khoảng</w:t>
      </w:r>
      <w:proofErr w:type="spellEnd"/>
      <w:r w:rsidRPr="001F2327">
        <w:rPr>
          <w:rFonts w:cs="Times New Roman"/>
        </w:rPr>
        <w:t xml:space="preserve"> 1000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</w:rPr>
        <w:t xml:space="preserve"> 3000,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</w:rPr>
        <w:t xml:space="preserve"> 1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từ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khoảng</w:t>
      </w:r>
      <w:proofErr w:type="spellEnd"/>
      <w:r w:rsidRPr="001F2327">
        <w:rPr>
          <w:rFonts w:cs="Times New Roman"/>
        </w:rPr>
        <w:t xml:space="preserve"> 2500 </w:t>
      </w:r>
      <w:proofErr w:type="spellStart"/>
      <w:r w:rsidRPr="001F2327">
        <w:rPr>
          <w:rFonts w:cs="Times New Roman"/>
        </w:rPr>
        <w:t>đến</w:t>
      </w:r>
      <w:proofErr w:type="spellEnd"/>
      <w:r w:rsidRPr="001F2327">
        <w:rPr>
          <w:rFonts w:cs="Times New Roman"/>
        </w:rPr>
        <w:t xml:space="preserve"> 8000 </w:t>
      </w:r>
      <w:proofErr w:type="spellStart"/>
      <w:r w:rsidRPr="001F2327">
        <w:rPr>
          <w:rFonts w:cs="Times New Roman"/>
        </w:rPr>
        <w:t>và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cụm</w:t>
      </w:r>
      <w:proofErr w:type="spellEnd"/>
      <w:r w:rsidRPr="001F2327">
        <w:rPr>
          <w:rFonts w:cs="Times New Roman"/>
        </w:rPr>
        <w:t xml:space="preserve"> 0 </w:t>
      </w:r>
      <w:proofErr w:type="spellStart"/>
      <w:r w:rsidRPr="001F2327">
        <w:rPr>
          <w:rFonts w:cs="Times New Roman"/>
        </w:rPr>
        <w:t>được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phân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tán</w:t>
      </w:r>
      <w:proofErr w:type="spellEnd"/>
      <w:r w:rsidRPr="001F2327">
        <w:rPr>
          <w:rFonts w:cs="Times New Roman"/>
        </w:rPr>
        <w:t xml:space="preserve"> ở </w:t>
      </w:r>
      <w:proofErr w:type="spellStart"/>
      <w:r w:rsidRPr="001F2327">
        <w:rPr>
          <w:rFonts w:cs="Times New Roman"/>
        </w:rPr>
        <w:t>mức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gần</w:t>
      </w:r>
      <w:proofErr w:type="spellEnd"/>
      <w:r w:rsidRPr="001F2327">
        <w:rPr>
          <w:rFonts w:cs="Times New Roman"/>
        </w:rPr>
        <w:t xml:space="preserve"> </w:t>
      </w:r>
      <w:proofErr w:type="spellStart"/>
      <w:r w:rsidRPr="001F2327">
        <w:rPr>
          <w:rFonts w:cs="Times New Roman"/>
        </w:rPr>
        <w:t>với</w:t>
      </w:r>
      <w:proofErr w:type="spellEnd"/>
      <w:r w:rsidRPr="001F2327">
        <w:rPr>
          <w:rFonts w:cs="Times New Roman"/>
        </w:rPr>
        <w:t xml:space="preserve"> 0.</w:t>
      </w:r>
    </w:p>
    <w:p w14:paraId="14D63D87" w14:textId="77777777" w:rsidR="00A277B7" w:rsidRPr="001F2327" w:rsidRDefault="00A277B7">
      <w:pPr>
        <w:spacing w:line="276" w:lineRule="auto"/>
        <w:rPr>
          <w:rFonts w:cs="Times New Roman"/>
        </w:rPr>
        <w:sectPr w:rsidR="00A277B7" w:rsidRPr="001F2327">
          <w:pgSz w:w="12240" w:h="15840"/>
          <w:pgMar w:top="1080" w:right="780" w:bottom="1260" w:left="780" w:header="0" w:footer="1035" w:gutter="0"/>
          <w:cols w:space="720"/>
        </w:sectPr>
      </w:pPr>
    </w:p>
    <w:p w14:paraId="7A031352" w14:textId="77777777" w:rsidR="00A277B7" w:rsidRPr="001F2327" w:rsidRDefault="005A17A1">
      <w:pPr>
        <w:pStyle w:val="BodyText"/>
        <w:ind w:left="311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5A89694D" wp14:editId="45866C3D">
            <wp:extent cx="6409036" cy="3601887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036" cy="36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223B" w14:textId="56954A1E" w:rsidR="00A277B7" w:rsidRPr="001F2327" w:rsidRDefault="005A17A1">
      <w:pPr>
        <w:pStyle w:val="BodyText"/>
        <w:spacing w:before="235"/>
        <w:rPr>
          <w:rFonts w:cs="Times New Roman"/>
        </w:rPr>
      </w:pPr>
      <w:r w:rsidRPr="001F2327">
        <w:rPr>
          <w:rFonts w:cs="Times New Roman"/>
          <w:spacing w:val="-4"/>
        </w:rPr>
        <w:t>Sau</w:t>
      </w:r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4"/>
        </w:rPr>
        <w:t>khi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phân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  <w:spacing w:val="-4"/>
        </w:rPr>
        <w:t>cụm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4"/>
        </w:rPr>
        <w:t>va</w:t>
      </w:r>
      <w:proofErr w:type="spellEnd"/>
      <w:r w:rsidRPr="001F2327">
        <w:rPr>
          <w:rFonts w:cs="Times New Roman"/>
          <w:spacing w:val="-4"/>
        </w:rPr>
        <w:t>̀</w:t>
      </w:r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  <w:spacing w:val="-4"/>
        </w:rPr>
        <w:t>chạy</w:t>
      </w:r>
      <w:proofErr w:type="spellEnd"/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  <w:spacing w:val="-4"/>
        </w:rPr>
        <w:t>thua</w:t>
      </w:r>
      <w:proofErr w:type="spellEnd"/>
      <w:r w:rsidRPr="001F2327">
        <w:rPr>
          <w:rFonts w:cs="Times New Roman"/>
          <w:spacing w:val="-53"/>
        </w:rPr>
        <w:t xml:space="preserve"> ̣</w:t>
      </w:r>
      <w:r w:rsidRPr="001F2327">
        <w:rPr>
          <w:rFonts w:cs="Times New Roman"/>
          <w:spacing w:val="-29"/>
        </w:rPr>
        <w:t xml:space="preserve"> </w:t>
      </w:r>
      <w:r w:rsidRPr="001F2327">
        <w:rPr>
          <w:rFonts w:cs="Times New Roman"/>
          <w:spacing w:val="-4"/>
        </w:rPr>
        <w:t>t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toán</w:t>
      </w:r>
      <w:proofErr w:type="spellEnd"/>
      <w:r w:rsidRPr="001F2327">
        <w:rPr>
          <w:rFonts w:cs="Times New Roman"/>
          <w:spacing w:val="-5"/>
        </w:rPr>
        <w:t xml:space="preserve"> </w:t>
      </w:r>
      <w:r w:rsidRPr="001F2327">
        <w:rPr>
          <w:rFonts w:cs="Times New Roman"/>
          <w:spacing w:val="-4"/>
        </w:rPr>
        <w:t>K</w:t>
      </w:r>
      <w:r w:rsidRPr="001F2327">
        <w:rPr>
          <w:rFonts w:cs="Times New Roman"/>
          <w:spacing w:val="-3"/>
        </w:rPr>
        <w:t xml:space="preserve"> </w:t>
      </w:r>
      <w:r w:rsidRPr="001F2327">
        <w:rPr>
          <w:rFonts w:cs="Times New Roman"/>
          <w:spacing w:val="-4"/>
        </w:rPr>
        <w:t>Means,</w:t>
      </w:r>
      <w:r w:rsidRPr="001F2327">
        <w:rPr>
          <w:rFonts w:cs="Times New Roman"/>
          <w:spacing w:val="-7"/>
        </w:rPr>
        <w:t xml:space="preserve"> </w:t>
      </w:r>
      <w:proofErr w:type="spellStart"/>
      <w:r w:rsidR="00A444D2" w:rsidRPr="001F2327">
        <w:rPr>
          <w:rFonts w:cs="Times New Roman"/>
          <w:spacing w:val="-4"/>
        </w:rPr>
        <w:t>để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phân</w:t>
      </w:r>
      <w:proofErr w:type="spellEnd"/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tích</w:t>
      </w:r>
      <w:proofErr w:type="spellEnd"/>
      <w:r w:rsidRPr="001F2327">
        <w:rPr>
          <w:rFonts w:cs="Times New Roman"/>
          <w:spacing w:val="-3"/>
        </w:rPr>
        <w:t xml:space="preserve"> </w:t>
      </w:r>
      <w:proofErr w:type="spellStart"/>
      <w:r w:rsidR="00A444D2" w:rsidRPr="001F2327">
        <w:rPr>
          <w:rFonts w:cs="Times New Roman"/>
          <w:spacing w:val="-4"/>
        </w:rPr>
        <w:t>đă</w:t>
      </w:r>
      <w:proofErr w:type="spellEnd"/>
      <w:r w:rsidRPr="001F2327">
        <w:rPr>
          <w:rFonts w:cs="Times New Roman"/>
          <w:spacing w:val="-53"/>
        </w:rPr>
        <w:t xml:space="preserve"> ̣</w:t>
      </w:r>
      <w:proofErr w:type="gramStart"/>
      <w:r w:rsidR="00A444D2" w:rsidRPr="001F2327">
        <w:rPr>
          <w:rFonts w:cs="Times New Roman"/>
          <w:spacing w:val="-29"/>
        </w:rPr>
        <w:t>c</w:t>
      </w:r>
      <w:r w:rsidR="00A444D2" w:rsidRPr="001F2327">
        <w:rPr>
          <w:rFonts w:cs="Times New Roman"/>
          <w:spacing w:val="-29"/>
          <w:lang w:val="vi-VN"/>
        </w:rPr>
        <w:t xml:space="preserve"> </w:t>
      </w:r>
      <w:r w:rsidRPr="001F2327">
        <w:rPr>
          <w:rFonts w:cs="Times New Roman"/>
          <w:spacing w:val="-6"/>
        </w:rPr>
        <w:t xml:space="preserve"> </w:t>
      </w:r>
      <w:proofErr w:type="spellStart"/>
      <w:r w:rsidRPr="001F2327">
        <w:rPr>
          <w:rFonts w:cs="Times New Roman"/>
          <w:spacing w:val="-4"/>
        </w:rPr>
        <w:t>trưng</w:t>
      </w:r>
      <w:proofErr w:type="spellEnd"/>
      <w:proofErr w:type="gramEnd"/>
      <w:r w:rsidRPr="001F2327">
        <w:rPr>
          <w:rFonts w:cs="Times New Roman"/>
          <w:spacing w:val="-3"/>
        </w:rPr>
        <w:t xml:space="preserve"> </w:t>
      </w:r>
      <w:proofErr w:type="spellStart"/>
      <w:r w:rsidRPr="001F2327">
        <w:rPr>
          <w:rFonts w:cs="Times New Roman"/>
          <w:spacing w:val="-4"/>
        </w:rPr>
        <w:t>từng</w:t>
      </w:r>
      <w:proofErr w:type="spellEnd"/>
      <w:r w:rsidRPr="001F2327">
        <w:rPr>
          <w:rFonts w:cs="Times New Roman"/>
          <w:spacing w:val="-4"/>
        </w:rPr>
        <w:t xml:space="preserve"> </w:t>
      </w:r>
      <w:proofErr w:type="spellStart"/>
      <w:r w:rsidRPr="001F2327">
        <w:rPr>
          <w:rFonts w:cs="Times New Roman"/>
          <w:spacing w:val="-4"/>
        </w:rPr>
        <w:t>cụm</w:t>
      </w:r>
      <w:proofErr w:type="spellEnd"/>
      <w:r w:rsidRPr="001F2327">
        <w:rPr>
          <w:rFonts w:cs="Times New Roman"/>
          <w:spacing w:val="-4"/>
        </w:rPr>
        <w:t>,</w:t>
      </w:r>
      <w:r w:rsidRPr="001F2327">
        <w:rPr>
          <w:rFonts w:cs="Times New Roman"/>
          <w:spacing w:val="-7"/>
        </w:rPr>
        <w:t xml:space="preserve"> </w:t>
      </w:r>
      <w:proofErr w:type="spellStart"/>
      <w:r w:rsidRPr="001F2327">
        <w:rPr>
          <w:rFonts w:cs="Times New Roman"/>
          <w:spacing w:val="-4"/>
        </w:rPr>
        <w:t>sư</w:t>
      </w:r>
      <w:proofErr w:type="spellEnd"/>
      <w:r w:rsidRPr="001F2327">
        <w:rPr>
          <w:rFonts w:cs="Times New Roman"/>
          <w:spacing w:val="-4"/>
        </w:rPr>
        <w:t>̉</w:t>
      </w:r>
      <w:r w:rsidRPr="001F2327">
        <w:rPr>
          <w:rFonts w:cs="Times New Roman"/>
          <w:spacing w:val="-5"/>
        </w:rPr>
        <w:t xml:space="preserve"> </w:t>
      </w:r>
      <w:proofErr w:type="spellStart"/>
      <w:r w:rsidRPr="001F2327">
        <w:rPr>
          <w:rFonts w:cs="Times New Roman"/>
          <w:spacing w:val="-4"/>
        </w:rPr>
        <w:t>dụng</w:t>
      </w:r>
      <w:proofErr w:type="spellEnd"/>
      <w:r w:rsidRPr="001F2327">
        <w:rPr>
          <w:rFonts w:cs="Times New Roman"/>
          <w:spacing w:val="-8"/>
        </w:rPr>
        <w:t xml:space="preserve"> </w:t>
      </w:r>
      <w:proofErr w:type="spellStart"/>
      <w:r w:rsidR="00A444D2" w:rsidRPr="001F2327">
        <w:rPr>
          <w:rFonts w:cs="Times New Roman"/>
          <w:spacing w:val="-4"/>
        </w:rPr>
        <w:t>lê</w:t>
      </w:r>
      <w:proofErr w:type="spellEnd"/>
      <w:r w:rsidRPr="001F2327">
        <w:rPr>
          <w:rFonts w:cs="Times New Roman"/>
          <w:spacing w:val="-53"/>
        </w:rPr>
        <w:t xml:space="preserve"> </w:t>
      </w:r>
      <w:r w:rsidRPr="001F2327">
        <w:rPr>
          <w:rFonts w:cs="Times New Roman"/>
          <w:spacing w:val="-5"/>
        </w:rPr>
        <w:t>̣</w:t>
      </w:r>
      <w:proofErr w:type="spellStart"/>
      <w:r w:rsidRPr="001F2327">
        <w:rPr>
          <w:rFonts w:cs="Times New Roman"/>
          <w:spacing w:val="-5"/>
        </w:rPr>
        <w:t>nh</w:t>
      </w:r>
      <w:proofErr w:type="spellEnd"/>
    </w:p>
    <w:p w14:paraId="70730B92" w14:textId="7664A2E5" w:rsidR="00A277B7" w:rsidRPr="001F2327" w:rsidRDefault="005A17A1">
      <w:pPr>
        <w:pStyle w:val="BodyText"/>
        <w:spacing w:before="41"/>
        <w:rPr>
          <w:rFonts w:cs="Times New Roman"/>
        </w:rPr>
      </w:pPr>
      <w:proofErr w:type="spellStart"/>
      <w:r w:rsidRPr="001F2327">
        <w:rPr>
          <w:rFonts w:cs="Times New Roman"/>
        </w:rPr>
        <w:t>to_</w:t>
      </w:r>
      <w:proofErr w:type="gramStart"/>
      <w:r w:rsidRPr="001F2327">
        <w:rPr>
          <w:rFonts w:cs="Times New Roman"/>
        </w:rPr>
        <w:t>excel</w:t>
      </w:r>
      <w:proofErr w:type="spellEnd"/>
      <w:r w:rsidRPr="001F2327">
        <w:rPr>
          <w:rFonts w:cs="Times New Roman"/>
        </w:rPr>
        <w:t>(</w:t>
      </w:r>
      <w:proofErr w:type="gramEnd"/>
      <w:r w:rsidRPr="001F2327">
        <w:rPr>
          <w:rFonts w:cs="Times New Roman"/>
        </w:rPr>
        <w:t>)</w:t>
      </w:r>
      <w:r w:rsidRPr="001F2327">
        <w:rPr>
          <w:rFonts w:cs="Times New Roman"/>
          <w:spacing w:val="-11"/>
        </w:rPr>
        <w:t xml:space="preserve"> </w:t>
      </w:r>
      <w:proofErr w:type="spellStart"/>
      <w:r w:rsidR="00A444D2" w:rsidRPr="001F2327">
        <w:rPr>
          <w:rFonts w:cs="Times New Roman"/>
        </w:rPr>
        <w:t>để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="00A444D2" w:rsidRPr="001F2327">
        <w:rPr>
          <w:rFonts w:cs="Times New Roman"/>
        </w:rPr>
        <w:t>xuấ</w:t>
      </w:r>
      <w:r w:rsidRPr="001F2327">
        <w:rPr>
          <w:rFonts w:cs="Times New Roman"/>
        </w:rPr>
        <w:t>t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</w:rPr>
        <w:t>ra</w:t>
      </w:r>
      <w:proofErr w:type="spellEnd"/>
      <w:r w:rsidRPr="001F2327">
        <w:rPr>
          <w:rFonts w:cs="Times New Roman"/>
          <w:spacing w:val="-12"/>
        </w:rPr>
        <w:t xml:space="preserve"> </w:t>
      </w:r>
      <w:r w:rsidRPr="001F2327">
        <w:rPr>
          <w:rFonts w:cs="Times New Roman"/>
        </w:rPr>
        <w:t>file</w:t>
      </w:r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4"/>
        </w:rPr>
        <w:t>excel</w:t>
      </w:r>
    </w:p>
    <w:p w14:paraId="088FCD97" w14:textId="77777777" w:rsidR="00A277B7" w:rsidRPr="001F2327" w:rsidRDefault="005A17A1">
      <w:pPr>
        <w:pStyle w:val="BodyText"/>
        <w:spacing w:before="4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5952" behindDoc="1" locked="0" layoutInCell="1" allowOverlap="1" wp14:anchorId="70B52A25" wp14:editId="711ED057">
            <wp:simplePos x="0" y="0"/>
            <wp:positionH relativeFrom="page">
              <wp:posOffset>640080</wp:posOffset>
            </wp:positionH>
            <wp:positionV relativeFrom="paragraph">
              <wp:posOffset>100117</wp:posOffset>
            </wp:positionV>
            <wp:extent cx="6429375" cy="542925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EBC8D" w14:textId="2C1BA63F" w:rsidR="00A277B7" w:rsidRPr="001F2327" w:rsidRDefault="005A17A1">
      <w:pPr>
        <w:pStyle w:val="BodyText"/>
        <w:spacing w:before="165" w:line="278" w:lineRule="auto"/>
        <w:ind w:right="507"/>
        <w:rPr>
          <w:rFonts w:cs="Times New Roman"/>
        </w:rPr>
      </w:pPr>
      <w:r w:rsidRPr="001F2327">
        <w:rPr>
          <w:rFonts w:cs="Times New Roman"/>
          <w:spacing w:val="-2"/>
        </w:rPr>
        <w:t>Sau</w:t>
      </w:r>
      <w:r w:rsidRPr="001F2327">
        <w:rPr>
          <w:rFonts w:cs="Times New Roman"/>
          <w:spacing w:val="-12"/>
        </w:rPr>
        <w:t xml:space="preserve"> </w:t>
      </w:r>
      <w:proofErr w:type="spellStart"/>
      <w:r w:rsidRPr="001F2327">
        <w:rPr>
          <w:rFonts w:cs="Times New Roman"/>
          <w:spacing w:val="-2"/>
        </w:rPr>
        <w:t>khi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vào</w:t>
      </w:r>
      <w:proofErr w:type="spellEnd"/>
      <w:r w:rsidRPr="001F2327">
        <w:rPr>
          <w:rFonts w:cs="Times New Roman"/>
          <w:spacing w:val="-9"/>
        </w:rPr>
        <w:t xml:space="preserve"> </w:t>
      </w:r>
      <w:r w:rsidRPr="001F2327">
        <w:rPr>
          <w:rFonts w:cs="Times New Roman"/>
          <w:spacing w:val="-2"/>
        </w:rPr>
        <w:t>excel</w:t>
      </w:r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  <w:spacing w:val="-2"/>
        </w:rPr>
        <w:t>dư</w:t>
      </w:r>
      <w:proofErr w:type="spellEnd"/>
      <w:r w:rsidRPr="001F2327">
        <w:rPr>
          <w:rFonts w:cs="Times New Roman"/>
          <w:spacing w:val="-2"/>
        </w:rPr>
        <w:t>̃</w:t>
      </w:r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2"/>
        </w:rPr>
        <w:t>l</w:t>
      </w:r>
      <w:r w:rsidRPr="001F2327">
        <w:rPr>
          <w:rFonts w:cs="Times New Roman"/>
          <w:spacing w:val="-53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iệu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sẽ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được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thêm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cộ</w:t>
      </w:r>
      <w:r w:rsidRPr="001F2327">
        <w:rPr>
          <w:rFonts w:cs="Times New Roman"/>
          <w:spacing w:val="-2"/>
        </w:rPr>
        <w:t>t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cụm</w:t>
      </w:r>
      <w:proofErr w:type="spellEnd"/>
      <w:r w:rsidRPr="001F2327">
        <w:rPr>
          <w:rFonts w:cs="Times New Roman"/>
          <w:spacing w:val="-12"/>
        </w:rPr>
        <w:t xml:space="preserve"> </w:t>
      </w:r>
      <w:r w:rsidRPr="001F2327">
        <w:rPr>
          <w:rFonts w:cs="Times New Roman"/>
          <w:spacing w:val="-2"/>
        </w:rPr>
        <w:t>ở</w:t>
      </w:r>
      <w:r w:rsidRPr="001F2327">
        <w:rPr>
          <w:rFonts w:cs="Times New Roman"/>
          <w:spacing w:val="-9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cuố</w:t>
      </w:r>
      <w:r w:rsidRPr="001F2327">
        <w:rPr>
          <w:rFonts w:cs="Times New Roman"/>
          <w:spacing w:val="-2"/>
        </w:rPr>
        <w:t>i</w:t>
      </w:r>
      <w:proofErr w:type="spellEnd"/>
      <w:r w:rsidRPr="001F2327">
        <w:rPr>
          <w:rFonts w:cs="Times New Roman"/>
          <w:spacing w:val="-2"/>
        </w:rPr>
        <w:t>,</w:t>
      </w:r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tư</w:t>
      </w:r>
      <w:proofErr w:type="spellEnd"/>
      <w:r w:rsidRPr="001F2327">
        <w:rPr>
          <w:rFonts w:cs="Times New Roman"/>
          <w:spacing w:val="-2"/>
        </w:rPr>
        <w:t>̀</w:t>
      </w:r>
      <w:r w:rsidRPr="001F2327">
        <w:rPr>
          <w:rFonts w:cs="Times New Roman"/>
          <w:spacing w:val="-10"/>
        </w:rPr>
        <w:t xml:space="preserve"> </w:t>
      </w:r>
      <w:proofErr w:type="spellStart"/>
      <w:proofErr w:type="gramStart"/>
      <w:r w:rsidRPr="001F2327">
        <w:rPr>
          <w:rFonts w:cs="Times New Roman"/>
          <w:spacing w:val="-2"/>
        </w:rPr>
        <w:t>dư</w:t>
      </w:r>
      <w:proofErr w:type="spellEnd"/>
      <w:r w:rsidRPr="001F2327">
        <w:rPr>
          <w:rFonts w:cs="Times New Roman"/>
          <w:spacing w:val="-2"/>
        </w:rPr>
        <w:t>̃</w:t>
      </w:r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53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liệu</w:t>
      </w:r>
      <w:proofErr w:type="spellEnd"/>
      <w:proofErr w:type="gramEnd"/>
      <w:r w:rsidRPr="001F2327">
        <w:rPr>
          <w:rFonts w:cs="Times New Roman"/>
          <w:spacing w:val="-9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ấ</w:t>
      </w:r>
      <w:r w:rsidRPr="001F2327">
        <w:rPr>
          <w:rFonts w:cs="Times New Roman"/>
          <w:spacing w:val="-2"/>
        </w:rPr>
        <w:t>y</w:t>
      </w:r>
      <w:proofErr w:type="spellEnd"/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2"/>
        </w:rPr>
        <w:t>ta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dùng</w:t>
      </w:r>
      <w:proofErr w:type="spellEnd"/>
      <w:r w:rsidRPr="001F2327">
        <w:rPr>
          <w:rFonts w:cs="Times New Roman"/>
          <w:spacing w:val="-9"/>
        </w:rPr>
        <w:t xml:space="preserve"> </w:t>
      </w:r>
      <w:r w:rsidRPr="001F2327">
        <w:rPr>
          <w:rFonts w:cs="Times New Roman"/>
          <w:spacing w:val="-2"/>
        </w:rPr>
        <w:t>filter</w:t>
      </w:r>
      <w:r w:rsidRPr="001F2327">
        <w:rPr>
          <w:rFonts w:cs="Times New Roman"/>
          <w:spacing w:val="-9"/>
        </w:rPr>
        <w:t xml:space="preserve"> </w:t>
      </w:r>
      <w:proofErr w:type="spellStart"/>
      <w:r w:rsidR="00F538F7" w:rsidRPr="001F2327">
        <w:rPr>
          <w:rFonts w:cs="Times New Roman"/>
          <w:spacing w:val="-2"/>
        </w:rPr>
        <w:t>để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phân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tích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  <w:spacing w:val="-2"/>
        </w:rPr>
        <w:t>ra</w:t>
      </w:r>
      <w:proofErr w:type="spellEnd"/>
      <w:r w:rsidRPr="001F2327">
        <w:rPr>
          <w:rFonts w:cs="Times New Roman"/>
          <w:spacing w:val="-2"/>
        </w:rPr>
        <w:t xml:space="preserve"> </w:t>
      </w:r>
      <w:proofErr w:type="spellStart"/>
      <w:r w:rsidRPr="001F2327">
        <w:rPr>
          <w:rFonts w:cs="Times New Roman"/>
          <w:spacing w:val="-2"/>
        </w:rPr>
        <w:t>từng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Pr="001F2327">
        <w:rPr>
          <w:rFonts w:cs="Times New Roman"/>
          <w:spacing w:val="-2"/>
        </w:rPr>
        <w:t>cụm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va</w:t>
      </w:r>
      <w:proofErr w:type="spellEnd"/>
      <w:r w:rsidRPr="001F2327">
        <w:rPr>
          <w:rFonts w:cs="Times New Roman"/>
          <w:spacing w:val="-2"/>
        </w:rPr>
        <w:t>̀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sư</w:t>
      </w:r>
      <w:proofErr w:type="spellEnd"/>
      <w:r w:rsidRPr="001F2327">
        <w:rPr>
          <w:rFonts w:cs="Times New Roman"/>
          <w:spacing w:val="-2"/>
        </w:rPr>
        <w:t>̉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dụng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biể</w:t>
      </w:r>
      <w:r w:rsidRPr="001F2327">
        <w:rPr>
          <w:rFonts w:cs="Times New Roman"/>
          <w:spacing w:val="-2"/>
        </w:rPr>
        <w:t>u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="005D374C" w:rsidRPr="001F2327">
        <w:rPr>
          <w:rFonts w:cs="Times New Roman"/>
          <w:spacing w:val="-2"/>
        </w:rPr>
        <w:t>đồ</w:t>
      </w:r>
      <w:proofErr w:type="spellEnd"/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2"/>
        </w:rPr>
        <w:t>pivot</w:t>
      </w:r>
      <w:r w:rsidRPr="001F2327">
        <w:rPr>
          <w:rFonts w:cs="Times New Roman"/>
          <w:spacing w:val="-11"/>
        </w:rPr>
        <w:t xml:space="preserve"> </w:t>
      </w:r>
      <w:proofErr w:type="spellStart"/>
      <w:r w:rsidR="00F538F7" w:rsidRPr="001F2327">
        <w:rPr>
          <w:rFonts w:cs="Times New Roman"/>
          <w:spacing w:val="-2"/>
        </w:rPr>
        <w:t>để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="00F538F7" w:rsidRPr="001F2327">
        <w:rPr>
          <w:rFonts w:cs="Times New Roman"/>
          <w:spacing w:val="-2"/>
        </w:rPr>
        <w:t>thể</w:t>
      </w:r>
      <w:proofErr w:type="spellEnd"/>
      <w:r w:rsidRPr="001F2327">
        <w:rPr>
          <w:rFonts w:cs="Times New Roman"/>
          <w:spacing w:val="-12"/>
        </w:rPr>
        <w:t xml:space="preserve"> </w:t>
      </w:r>
      <w:proofErr w:type="spellStart"/>
      <w:r w:rsidR="00F538F7" w:rsidRPr="001F2327">
        <w:rPr>
          <w:rFonts w:cs="Times New Roman"/>
          <w:spacing w:val="-2"/>
        </w:rPr>
        <w:t>hiệ</w:t>
      </w:r>
      <w:r w:rsidRPr="001F2327">
        <w:rPr>
          <w:rFonts w:cs="Times New Roman"/>
          <w:spacing w:val="-2"/>
        </w:rPr>
        <w:t>n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="00F538F7" w:rsidRPr="001F2327">
        <w:rPr>
          <w:rFonts w:cs="Times New Roman"/>
          <w:spacing w:val="-2"/>
        </w:rPr>
        <w:t>đặ</w:t>
      </w:r>
      <w:r w:rsidRPr="001F2327">
        <w:rPr>
          <w:rFonts w:cs="Times New Roman"/>
          <w:spacing w:val="-2"/>
        </w:rPr>
        <w:t>c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trưng</w:t>
      </w:r>
      <w:proofErr w:type="spellEnd"/>
      <w:r w:rsidRPr="001F2327">
        <w:rPr>
          <w:rFonts w:cs="Times New Roman"/>
          <w:spacing w:val="-10"/>
        </w:rPr>
        <w:t xml:space="preserve"> </w:t>
      </w:r>
      <w:proofErr w:type="spellStart"/>
      <w:r w:rsidRPr="001F2327">
        <w:rPr>
          <w:rFonts w:cs="Times New Roman"/>
          <w:spacing w:val="-2"/>
        </w:rPr>
        <w:t>từng</w:t>
      </w:r>
      <w:proofErr w:type="spellEnd"/>
      <w:r w:rsidRPr="001F2327">
        <w:rPr>
          <w:rFonts w:cs="Times New Roman"/>
          <w:spacing w:val="-9"/>
        </w:rPr>
        <w:t xml:space="preserve"> </w:t>
      </w:r>
      <w:proofErr w:type="spellStart"/>
      <w:r w:rsidRPr="001F2327">
        <w:rPr>
          <w:rFonts w:cs="Times New Roman"/>
          <w:spacing w:val="-2"/>
        </w:rPr>
        <w:t>cụm</w:t>
      </w:r>
      <w:proofErr w:type="spellEnd"/>
      <w:r w:rsidRPr="001F2327">
        <w:rPr>
          <w:rFonts w:cs="Times New Roman"/>
          <w:spacing w:val="-2"/>
        </w:rPr>
        <w:t>.</w:t>
      </w:r>
    </w:p>
    <w:p w14:paraId="09242486" w14:textId="1F6F29BE" w:rsidR="00A277B7" w:rsidRPr="001F2327" w:rsidRDefault="00F40AD5">
      <w:pPr>
        <w:pStyle w:val="BodyText"/>
        <w:spacing w:before="5"/>
        <w:ind w:left="0"/>
        <w:rPr>
          <w:rFonts w:cs="Times New Roman"/>
          <w:sz w:val="7"/>
        </w:rPr>
      </w:pPr>
      <w:r w:rsidRPr="001F2327">
        <w:rPr>
          <w:rFonts w:cs="Times New Roman"/>
          <w:noProof/>
          <w:sz w:val="7"/>
        </w:rPr>
        <w:drawing>
          <wp:inline distT="0" distB="0" distL="0" distR="0" wp14:anchorId="06A112A0" wp14:editId="63732BE2">
            <wp:extent cx="6781800" cy="1679575"/>
            <wp:effectExtent l="0" t="0" r="0" b="0"/>
            <wp:docPr id="12870585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8520" name="Picture 1287058520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DE1A" w14:textId="77777777" w:rsidR="00A277B7" w:rsidRPr="001F2327" w:rsidRDefault="005A17A1">
      <w:pPr>
        <w:pStyle w:val="BodyText"/>
        <w:spacing w:before="145"/>
        <w:rPr>
          <w:rFonts w:cs="Times New Roman"/>
        </w:rPr>
      </w:pPr>
      <w:r w:rsidRPr="001F2327">
        <w:rPr>
          <w:rFonts w:cs="Times New Roman"/>
          <w:spacing w:val="-2"/>
        </w:rPr>
        <w:t>Sau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khi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dùng</w:t>
      </w:r>
      <w:proofErr w:type="spellEnd"/>
      <w:r w:rsidRPr="001F2327">
        <w:rPr>
          <w:rFonts w:cs="Times New Roman"/>
          <w:spacing w:val="-10"/>
        </w:rPr>
        <w:t xml:space="preserve"> </w:t>
      </w:r>
      <w:r w:rsidRPr="001F2327">
        <w:rPr>
          <w:rFonts w:cs="Times New Roman"/>
          <w:spacing w:val="-2"/>
        </w:rPr>
        <w:t>pivot</w:t>
      </w:r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2"/>
        </w:rPr>
        <w:t>chart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các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cụm</w:t>
      </w:r>
      <w:proofErr w:type="spellEnd"/>
      <w:r w:rsidRPr="001F2327">
        <w:rPr>
          <w:rFonts w:cs="Times New Roman"/>
          <w:spacing w:val="-9"/>
        </w:rPr>
        <w:t xml:space="preserve"> </w:t>
      </w:r>
      <w:r w:rsidRPr="001F2327">
        <w:rPr>
          <w:rFonts w:cs="Times New Roman"/>
          <w:spacing w:val="-2"/>
        </w:rPr>
        <w:t>sẽ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được</w:t>
      </w:r>
      <w:proofErr w:type="spellEnd"/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2"/>
        </w:rPr>
        <w:t>thẻ</w:t>
      </w:r>
      <w:r w:rsidRPr="001F2327">
        <w:rPr>
          <w:rFonts w:cs="Times New Roman"/>
          <w:spacing w:val="-11"/>
        </w:rPr>
        <w:t xml:space="preserve"> </w:t>
      </w:r>
      <w:r w:rsidRPr="001F2327">
        <w:rPr>
          <w:rFonts w:cs="Times New Roman"/>
          <w:spacing w:val="-2"/>
        </w:rPr>
        <w:t>hie</w:t>
      </w:r>
      <w:r w:rsidRPr="001F2327">
        <w:rPr>
          <w:rFonts w:cs="Times New Roman"/>
          <w:spacing w:val="-53"/>
        </w:rPr>
        <w:t xml:space="preserve"> </w:t>
      </w:r>
      <w:r w:rsidRPr="001F2327">
        <w:rPr>
          <w:rFonts w:cs="Times New Roman"/>
          <w:spacing w:val="-2"/>
        </w:rPr>
        <w:t>̣n</w:t>
      </w:r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2"/>
        </w:rPr>
        <w:t>như</w:t>
      </w:r>
      <w:proofErr w:type="spellEnd"/>
      <w:r w:rsidRPr="001F2327">
        <w:rPr>
          <w:rFonts w:cs="Times New Roman"/>
          <w:spacing w:val="-11"/>
        </w:rPr>
        <w:t xml:space="preserve"> </w:t>
      </w:r>
      <w:proofErr w:type="spellStart"/>
      <w:r w:rsidRPr="001F2327">
        <w:rPr>
          <w:rFonts w:cs="Times New Roman"/>
          <w:spacing w:val="-4"/>
        </w:rPr>
        <w:t>sau</w:t>
      </w:r>
      <w:proofErr w:type="spellEnd"/>
      <w:r w:rsidRPr="001F2327">
        <w:rPr>
          <w:rFonts w:cs="Times New Roman"/>
          <w:spacing w:val="-4"/>
        </w:rPr>
        <w:t>:</w:t>
      </w:r>
    </w:p>
    <w:p w14:paraId="0BEA78D8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1080" w:right="780" w:bottom="1240" w:left="780" w:header="0" w:footer="1035" w:gutter="0"/>
          <w:cols w:space="720"/>
        </w:sectPr>
      </w:pPr>
    </w:p>
    <w:p w14:paraId="3D2AB170" w14:textId="77777777" w:rsidR="00A277B7" w:rsidRPr="001F2327" w:rsidRDefault="005A17A1">
      <w:pPr>
        <w:pStyle w:val="BodyText"/>
        <w:spacing w:before="70"/>
        <w:rPr>
          <w:rFonts w:cs="Times New Roman"/>
        </w:rPr>
      </w:pPr>
      <w:proofErr w:type="spellStart"/>
      <w:r w:rsidRPr="001F2327">
        <w:rPr>
          <w:rFonts w:cs="Times New Roman"/>
          <w:spacing w:val="-7"/>
        </w:rPr>
        <w:lastRenderedPageBreak/>
        <w:t>Cụm</w:t>
      </w:r>
      <w:proofErr w:type="spellEnd"/>
      <w:r w:rsidRPr="001F2327">
        <w:rPr>
          <w:rFonts w:cs="Times New Roman"/>
          <w:spacing w:val="-5"/>
        </w:rPr>
        <w:t xml:space="preserve"> 0:</w:t>
      </w:r>
    </w:p>
    <w:p w14:paraId="29E5EDA8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anchor distT="0" distB="0" distL="0" distR="0" simplePos="0" relativeHeight="251646976" behindDoc="1" locked="0" layoutInCell="1" allowOverlap="1" wp14:anchorId="3C73B8E2" wp14:editId="6A9EA730">
            <wp:simplePos x="0" y="0"/>
            <wp:positionH relativeFrom="page">
              <wp:posOffset>640080</wp:posOffset>
            </wp:positionH>
            <wp:positionV relativeFrom="paragraph">
              <wp:posOffset>234724</wp:posOffset>
            </wp:positionV>
            <wp:extent cx="6486200" cy="3008573"/>
            <wp:effectExtent l="0" t="0" r="0" b="1905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00" cy="3008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DB02F2" w14:textId="77777777" w:rsidR="00A277B7" w:rsidRPr="001F2327" w:rsidRDefault="005A17A1">
      <w:pPr>
        <w:pStyle w:val="BodyText"/>
        <w:spacing w:before="170"/>
        <w:rPr>
          <w:rFonts w:cs="Times New Roman"/>
        </w:rPr>
      </w:pPr>
      <w:proofErr w:type="spellStart"/>
      <w:r w:rsidRPr="001F2327">
        <w:rPr>
          <w:rFonts w:cs="Times New Roman"/>
          <w:spacing w:val="-7"/>
        </w:rPr>
        <w:t>Cụm</w:t>
      </w:r>
      <w:proofErr w:type="spellEnd"/>
      <w:r w:rsidRPr="001F2327">
        <w:rPr>
          <w:rFonts w:cs="Times New Roman"/>
          <w:spacing w:val="-5"/>
        </w:rPr>
        <w:t xml:space="preserve"> 1:</w:t>
      </w:r>
    </w:p>
    <w:p w14:paraId="110CF19B" w14:textId="77777777" w:rsidR="00A277B7" w:rsidRPr="001F2327" w:rsidRDefault="005A17A1">
      <w:pPr>
        <w:pStyle w:val="BodyText"/>
        <w:spacing w:before="8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inline distT="0" distB="0" distL="0" distR="0" wp14:anchorId="195A12F7" wp14:editId="4120A696">
            <wp:extent cx="6490484" cy="2559544"/>
            <wp:effectExtent l="0" t="0" r="5715" b="0"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484" cy="25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8C2B" w14:textId="77777777" w:rsidR="00A277B7" w:rsidRPr="001F2327" w:rsidRDefault="005A17A1">
      <w:pPr>
        <w:pStyle w:val="BodyText"/>
        <w:spacing w:before="171"/>
        <w:rPr>
          <w:rFonts w:cs="Times New Roman"/>
        </w:rPr>
      </w:pPr>
      <w:proofErr w:type="spellStart"/>
      <w:r w:rsidRPr="001F2327">
        <w:rPr>
          <w:rFonts w:cs="Times New Roman"/>
          <w:spacing w:val="-7"/>
        </w:rPr>
        <w:t>Cụm</w:t>
      </w:r>
      <w:proofErr w:type="spellEnd"/>
      <w:r w:rsidRPr="001F2327">
        <w:rPr>
          <w:rFonts w:cs="Times New Roman"/>
          <w:spacing w:val="-5"/>
        </w:rPr>
        <w:t xml:space="preserve"> 2:</w:t>
      </w:r>
    </w:p>
    <w:p w14:paraId="0F1724B1" w14:textId="77777777" w:rsidR="00A277B7" w:rsidRPr="001F2327" w:rsidRDefault="00A277B7">
      <w:pPr>
        <w:rPr>
          <w:rFonts w:cs="Times New Roman"/>
        </w:rPr>
        <w:sectPr w:rsidR="00A277B7" w:rsidRPr="001F2327">
          <w:pgSz w:w="12240" w:h="15840"/>
          <w:pgMar w:top="940" w:right="780" w:bottom="1260" w:left="780" w:header="0" w:footer="1035" w:gutter="0"/>
          <w:cols w:space="720"/>
        </w:sectPr>
      </w:pPr>
    </w:p>
    <w:p w14:paraId="05E75054" w14:textId="77777777" w:rsidR="00A277B7" w:rsidRPr="001F2327" w:rsidRDefault="005A17A1">
      <w:pPr>
        <w:pStyle w:val="BodyText"/>
        <w:rPr>
          <w:rFonts w:cs="Times New Roman"/>
          <w:sz w:val="20"/>
        </w:rPr>
      </w:pPr>
      <w:r w:rsidRPr="001F2327">
        <w:rPr>
          <w:rFonts w:cs="Times New Roman"/>
          <w:noProof/>
          <w:sz w:val="20"/>
        </w:rPr>
        <w:lastRenderedPageBreak/>
        <w:drawing>
          <wp:inline distT="0" distB="0" distL="0" distR="0" wp14:anchorId="341C4B3C" wp14:editId="63E41797">
            <wp:extent cx="6490242" cy="2790687"/>
            <wp:effectExtent l="0" t="0" r="6350" b="0"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242" cy="27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5892" w14:textId="77777777" w:rsidR="00A277B7" w:rsidRPr="001F2327" w:rsidRDefault="005A17A1">
      <w:pPr>
        <w:pStyle w:val="BodyText"/>
        <w:spacing w:before="175"/>
        <w:rPr>
          <w:rFonts w:cs="Times New Roman"/>
        </w:rPr>
      </w:pPr>
      <w:proofErr w:type="spellStart"/>
      <w:r w:rsidRPr="001F2327">
        <w:rPr>
          <w:rFonts w:cs="Times New Roman"/>
          <w:spacing w:val="-7"/>
        </w:rPr>
        <w:t>Cụm</w:t>
      </w:r>
      <w:proofErr w:type="spellEnd"/>
      <w:r w:rsidRPr="001F2327">
        <w:rPr>
          <w:rFonts w:cs="Times New Roman"/>
          <w:spacing w:val="-5"/>
        </w:rPr>
        <w:t xml:space="preserve"> 3:</w:t>
      </w:r>
    </w:p>
    <w:p w14:paraId="4CAF9967" w14:textId="77777777" w:rsidR="00A277B7" w:rsidRPr="001F2327" w:rsidRDefault="005A17A1">
      <w:pPr>
        <w:pStyle w:val="BodyText"/>
        <w:spacing w:before="7"/>
        <w:ind w:left="0"/>
        <w:rPr>
          <w:rFonts w:cs="Times New Roman"/>
          <w:sz w:val="11"/>
        </w:rPr>
      </w:pPr>
      <w:r w:rsidRPr="001F2327">
        <w:rPr>
          <w:rFonts w:cs="Times New Roman"/>
          <w:noProof/>
        </w:rPr>
        <w:drawing>
          <wp:inline distT="0" distB="0" distL="0" distR="0" wp14:anchorId="716F0A13" wp14:editId="381BDB84">
            <wp:extent cx="6487280" cy="3085194"/>
            <wp:effectExtent l="0" t="0" r="0" b="1270"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280" cy="30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DF62" w14:textId="2D99A14F" w:rsidR="00A277B7" w:rsidRPr="001F2327" w:rsidRDefault="005A17A1">
      <w:pPr>
        <w:pStyle w:val="BodyText"/>
        <w:spacing w:before="171"/>
        <w:rPr>
          <w:rFonts w:cs="Times New Roman"/>
        </w:rPr>
      </w:pPr>
      <w:proofErr w:type="spellStart"/>
      <w:r w:rsidRPr="001F2327">
        <w:rPr>
          <w:rFonts w:cs="Times New Roman"/>
          <w:spacing w:val="-7"/>
        </w:rPr>
        <w:t>Cụm</w:t>
      </w:r>
      <w:proofErr w:type="spellEnd"/>
      <w:r w:rsidRPr="001F2327">
        <w:rPr>
          <w:rFonts w:cs="Times New Roman"/>
          <w:spacing w:val="-5"/>
        </w:rPr>
        <w:t xml:space="preserve"> 4:</w:t>
      </w:r>
      <w:r w:rsidR="00961B18" w:rsidRPr="001F2327">
        <w:rPr>
          <w:rFonts w:cs="Times New Roman"/>
          <w:noProof/>
          <w:lang w:val="vi-VN"/>
        </w:rPr>
        <w:t xml:space="preserve"> </w:t>
      </w:r>
      <w:r w:rsidR="00961B18" w:rsidRPr="001F2327">
        <w:rPr>
          <w:rFonts w:cs="Times New Roman"/>
          <w:noProof/>
          <w:lang w:val="vi-VN"/>
        </w:rPr>
        <w:lastRenderedPageBreak/>
        <w:drawing>
          <wp:inline distT="0" distB="0" distL="0" distR="0" wp14:anchorId="3126D534" wp14:editId="60B489F6">
            <wp:extent cx="6781800" cy="2866390"/>
            <wp:effectExtent l="0" t="0" r="0" b="0"/>
            <wp:docPr id="44697132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71328" name="Picture 37" descr="A screenshot of a computer&#10;&#10;Description automatically generated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A299" w14:textId="77777777" w:rsidR="00A277B7" w:rsidRPr="001F2327" w:rsidRDefault="00A277B7">
      <w:pPr>
        <w:rPr>
          <w:rFonts w:cs="Times New Roman"/>
          <w:lang w:val="vi-VN"/>
        </w:rPr>
      </w:pPr>
    </w:p>
    <w:p w14:paraId="006B0F5F" w14:textId="20107CFA" w:rsidR="00A277B7" w:rsidRPr="001F2327" w:rsidRDefault="00A277B7">
      <w:pPr>
        <w:pStyle w:val="BodyText"/>
        <w:spacing w:before="9"/>
        <w:ind w:left="0"/>
        <w:rPr>
          <w:rFonts w:cs="Times New Roman"/>
          <w:sz w:val="11"/>
          <w:lang w:val="vi-VN"/>
        </w:rPr>
      </w:pPr>
    </w:p>
    <w:sectPr w:rsidR="00A277B7" w:rsidRPr="001F2327">
      <w:pgSz w:w="12240" w:h="15840"/>
      <w:pgMar w:top="1000" w:right="780" w:bottom="1260" w:left="780" w:header="0" w:footer="10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903734" w14:textId="77777777" w:rsidR="00247F11" w:rsidRDefault="00247F11">
      <w:r>
        <w:separator/>
      </w:r>
    </w:p>
  </w:endnote>
  <w:endnote w:type="continuationSeparator" w:id="0">
    <w:p w14:paraId="7EFE81C5" w14:textId="77777777" w:rsidR="00247F11" w:rsidRDefault="00247F11">
      <w:r>
        <w:continuationSeparator/>
      </w:r>
    </w:p>
  </w:endnote>
  <w:endnote w:type="continuationNotice" w:id="1">
    <w:p w14:paraId="25819943" w14:textId="77777777" w:rsidR="00247F11" w:rsidRDefault="00247F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A1D69" w14:textId="77777777" w:rsidR="00A277B7" w:rsidRDefault="005A17A1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1EF38B31" wp14:editId="002F8CE7">
              <wp:simplePos x="0" y="0"/>
              <wp:positionH relativeFrom="page">
                <wp:posOffset>6844030</wp:posOffset>
              </wp:positionH>
              <wp:positionV relativeFrom="page">
                <wp:posOffset>9233073</wp:posOffset>
              </wp:positionV>
              <wp:extent cx="345440" cy="20447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544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86DC3BE" w14:textId="77777777" w:rsidR="00A277B7" w:rsidRDefault="005A17A1">
                          <w:pPr>
                            <w:pStyle w:val="BodyText"/>
                            <w:spacing w:before="2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F38B31" id="_x0000_t202" coordsize="21600,21600" o:spt="202" path="m,l,21600r21600,l21600,xe">
              <v:stroke joinstyle="miter"/>
              <v:path gradientshapeok="t" o:connecttype="rect"/>
            </v:shapetype>
            <v:shape id="Textbox 2" o:spid="_x0000_s1042" type="#_x0000_t202" style="position:absolute;margin-left:538.9pt;margin-top:727pt;width:27.2pt;height:16.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" filled="f" stroked="f">
              <v:textbox inset="0,0,0,0">
                <w:txbxContent>
                  <w:p w14:paraId="186DC3BE" w14:textId="77777777" w:rsidR="00A277B7" w:rsidRDefault="005A17A1">
                    <w:pPr>
                      <w:pStyle w:val="BodyText"/>
                      <w:spacing w:before="2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278C50" w14:textId="77777777" w:rsidR="00247F11" w:rsidRDefault="00247F11">
      <w:r>
        <w:separator/>
      </w:r>
    </w:p>
  </w:footnote>
  <w:footnote w:type="continuationSeparator" w:id="0">
    <w:p w14:paraId="2BCA42FA" w14:textId="77777777" w:rsidR="00247F11" w:rsidRDefault="00247F11">
      <w:r>
        <w:continuationSeparator/>
      </w:r>
    </w:p>
  </w:footnote>
  <w:footnote w:type="continuationNotice" w:id="1">
    <w:p w14:paraId="6331B0F7" w14:textId="77777777" w:rsidR="00247F11" w:rsidRDefault="00247F1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8460C"/>
    <w:multiLevelType w:val="hybridMultilevel"/>
    <w:tmpl w:val="20AE38CE"/>
    <w:lvl w:ilvl="0" w:tplc="83E2FF26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DF601A04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76926376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0464D084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E3B06352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A6FEFEE8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B476A55E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72A8F874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3EE09AF8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9715238"/>
    <w:multiLevelType w:val="hybridMultilevel"/>
    <w:tmpl w:val="CC8EDA70"/>
    <w:lvl w:ilvl="0" w:tplc="88C45A18">
      <w:numFmt w:val="bullet"/>
      <w:lvlText w:val="•"/>
      <w:lvlJc w:val="left"/>
      <w:pPr>
        <w:ind w:left="139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79B1"/>
        <w:spacing w:val="0"/>
        <w:w w:val="109"/>
        <w:sz w:val="18"/>
        <w:szCs w:val="18"/>
        <w:lang w:val="vi" w:eastAsia="en-US" w:bidi="ar-SA"/>
      </w:rPr>
    </w:lvl>
    <w:lvl w:ilvl="1" w:tplc="C174EFBC">
      <w:numFmt w:val="bullet"/>
      <w:lvlText w:val="•"/>
      <w:lvlJc w:val="left"/>
      <w:pPr>
        <w:ind w:left="232" w:hanging="140"/>
      </w:pPr>
      <w:rPr>
        <w:rFonts w:hint="default"/>
        <w:lang w:val="vi" w:eastAsia="en-US" w:bidi="ar-SA"/>
      </w:rPr>
    </w:lvl>
    <w:lvl w:ilvl="2" w:tplc="83167FC2">
      <w:numFmt w:val="bullet"/>
      <w:lvlText w:val="•"/>
      <w:lvlJc w:val="left"/>
      <w:pPr>
        <w:ind w:left="324" w:hanging="140"/>
      </w:pPr>
      <w:rPr>
        <w:rFonts w:hint="default"/>
        <w:lang w:val="vi" w:eastAsia="en-US" w:bidi="ar-SA"/>
      </w:rPr>
    </w:lvl>
    <w:lvl w:ilvl="3" w:tplc="9C06FF66">
      <w:numFmt w:val="bullet"/>
      <w:lvlText w:val="•"/>
      <w:lvlJc w:val="left"/>
      <w:pPr>
        <w:ind w:left="416" w:hanging="140"/>
      </w:pPr>
      <w:rPr>
        <w:rFonts w:hint="default"/>
        <w:lang w:val="vi" w:eastAsia="en-US" w:bidi="ar-SA"/>
      </w:rPr>
    </w:lvl>
    <w:lvl w:ilvl="4" w:tplc="9CF8687E">
      <w:numFmt w:val="bullet"/>
      <w:lvlText w:val="•"/>
      <w:lvlJc w:val="left"/>
      <w:pPr>
        <w:ind w:left="509" w:hanging="140"/>
      </w:pPr>
      <w:rPr>
        <w:rFonts w:hint="default"/>
        <w:lang w:val="vi" w:eastAsia="en-US" w:bidi="ar-SA"/>
      </w:rPr>
    </w:lvl>
    <w:lvl w:ilvl="5" w:tplc="1A94F34A">
      <w:numFmt w:val="bullet"/>
      <w:lvlText w:val="•"/>
      <w:lvlJc w:val="left"/>
      <w:pPr>
        <w:ind w:left="601" w:hanging="140"/>
      </w:pPr>
      <w:rPr>
        <w:rFonts w:hint="default"/>
        <w:lang w:val="vi" w:eastAsia="en-US" w:bidi="ar-SA"/>
      </w:rPr>
    </w:lvl>
    <w:lvl w:ilvl="6" w:tplc="030087F2">
      <w:numFmt w:val="bullet"/>
      <w:lvlText w:val="•"/>
      <w:lvlJc w:val="left"/>
      <w:pPr>
        <w:ind w:left="693" w:hanging="140"/>
      </w:pPr>
      <w:rPr>
        <w:rFonts w:hint="default"/>
        <w:lang w:val="vi" w:eastAsia="en-US" w:bidi="ar-SA"/>
      </w:rPr>
    </w:lvl>
    <w:lvl w:ilvl="7" w:tplc="E67CDD5C">
      <w:numFmt w:val="bullet"/>
      <w:lvlText w:val="•"/>
      <w:lvlJc w:val="left"/>
      <w:pPr>
        <w:ind w:left="785" w:hanging="140"/>
      </w:pPr>
      <w:rPr>
        <w:rFonts w:hint="default"/>
        <w:lang w:val="vi" w:eastAsia="en-US" w:bidi="ar-SA"/>
      </w:rPr>
    </w:lvl>
    <w:lvl w:ilvl="8" w:tplc="AB8CC26C">
      <w:numFmt w:val="bullet"/>
      <w:lvlText w:val="•"/>
      <w:lvlJc w:val="left"/>
      <w:pPr>
        <w:ind w:left="878" w:hanging="140"/>
      </w:pPr>
      <w:rPr>
        <w:rFonts w:hint="default"/>
        <w:lang w:val="vi" w:eastAsia="en-US" w:bidi="ar-SA"/>
      </w:rPr>
    </w:lvl>
  </w:abstractNum>
  <w:abstractNum w:abstractNumId="2" w15:restartNumberingAfterBreak="0">
    <w:nsid w:val="0DF762DD"/>
    <w:multiLevelType w:val="multilevel"/>
    <w:tmpl w:val="253E3DB6"/>
    <w:lvl w:ilvl="0">
      <w:start w:val="1"/>
      <w:numFmt w:val="upperRoman"/>
      <w:lvlText w:val="%1."/>
      <w:lvlJc w:val="left"/>
      <w:pPr>
        <w:ind w:left="406" w:hanging="178"/>
      </w:pPr>
      <w:rPr>
        <w:rFonts w:ascii="Cambria" w:eastAsia="Cambria" w:hAnsi="Cambria" w:cs="Cambria" w:hint="default"/>
        <w:b w:val="0"/>
        <w:bCs w:val="0"/>
        <w:i w:val="0"/>
        <w:iCs w:val="0"/>
        <w:spacing w:val="-2"/>
        <w:w w:val="100"/>
        <w:sz w:val="24"/>
        <w:szCs w:val="24"/>
        <w:lang w:val="vi" w:eastAsia="en-US" w:bidi="ar-SA"/>
      </w:rPr>
    </w:lvl>
    <w:lvl w:ilvl="1">
      <w:start w:val="1"/>
      <w:numFmt w:val="decimal"/>
      <w:lvlText w:val="%2."/>
      <w:lvlJc w:val="left"/>
      <w:pPr>
        <w:ind w:left="703" w:hanging="235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>
      <w:start w:val="1"/>
      <w:numFmt w:val="decimal"/>
      <w:lvlText w:val="%2.%3."/>
      <w:lvlJc w:val="left"/>
      <w:pPr>
        <w:ind w:left="1125" w:hanging="418"/>
      </w:pPr>
      <w:rPr>
        <w:rFonts w:ascii="Cambria" w:eastAsia="Cambria" w:hAnsi="Cambria" w:cs="Cambria" w:hint="default"/>
        <w:b w:val="0"/>
        <w:bCs w:val="0"/>
        <w:i w:val="0"/>
        <w:iCs w:val="0"/>
        <w:spacing w:val="-2"/>
        <w:w w:val="100"/>
        <w:sz w:val="24"/>
        <w:szCs w:val="24"/>
        <w:lang w:val="vi" w:eastAsia="en-US" w:bidi="ar-SA"/>
      </w:rPr>
    </w:lvl>
    <w:lvl w:ilvl="3">
      <w:start w:val="1"/>
      <w:numFmt w:val="decimal"/>
      <w:lvlText w:val="%2.%3.%4."/>
      <w:lvlJc w:val="left"/>
      <w:pPr>
        <w:ind w:left="1547" w:hanging="600"/>
      </w:pPr>
      <w:rPr>
        <w:rFonts w:ascii="Cambria" w:eastAsia="Cambria" w:hAnsi="Cambria" w:cs="Cambria" w:hint="default"/>
        <w:b w:val="0"/>
        <w:bCs w:val="0"/>
        <w:i w:val="0"/>
        <w:iCs w:val="0"/>
        <w:spacing w:val="-2"/>
        <w:w w:val="100"/>
        <w:sz w:val="24"/>
        <w:szCs w:val="24"/>
        <w:lang w:val="vi" w:eastAsia="en-US" w:bidi="ar-SA"/>
      </w:rPr>
    </w:lvl>
    <w:lvl w:ilvl="4">
      <w:numFmt w:val="bullet"/>
      <w:lvlText w:val="•"/>
      <w:lvlJc w:val="left"/>
      <w:pPr>
        <w:ind w:left="2845" w:hanging="60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151" w:hanging="60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57" w:hanging="60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62" w:hanging="60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068" w:hanging="600"/>
      </w:pPr>
      <w:rPr>
        <w:rFonts w:hint="default"/>
        <w:lang w:val="vi" w:eastAsia="en-US" w:bidi="ar-SA"/>
      </w:rPr>
    </w:lvl>
  </w:abstractNum>
  <w:abstractNum w:abstractNumId="3" w15:restartNumberingAfterBreak="0">
    <w:nsid w:val="142F7E01"/>
    <w:multiLevelType w:val="hybridMultilevel"/>
    <w:tmpl w:val="9E20DE90"/>
    <w:lvl w:ilvl="0" w:tplc="C5722FC4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FF3079F2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B6F4356A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ACB4F782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C9A8C47C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75B659AA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3AD0A918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987C511E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5E28C060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24C60BC7"/>
    <w:multiLevelType w:val="hybridMultilevel"/>
    <w:tmpl w:val="0CD0C204"/>
    <w:lvl w:ilvl="0" w:tplc="9A0AEE88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55BA57FE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3D44CEDC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838E604E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1DD6E31A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0EA2B334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43BCD508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115A25CC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6912636A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5" w15:restartNumberingAfterBreak="0">
    <w:nsid w:val="26EB4AA0"/>
    <w:multiLevelType w:val="hybridMultilevel"/>
    <w:tmpl w:val="1EC60AC8"/>
    <w:lvl w:ilvl="0" w:tplc="1ECCE428">
      <w:numFmt w:val="bullet"/>
      <w:lvlText w:val="•"/>
      <w:lvlJc w:val="left"/>
      <w:pPr>
        <w:ind w:left="748" w:hanging="229"/>
      </w:pPr>
      <w:rPr>
        <w:rFonts w:ascii="Arial" w:eastAsia="Arial" w:hAnsi="Arial" w:cs="Arial" w:hint="default"/>
        <w:b w:val="0"/>
        <w:bCs w:val="0"/>
        <w:i w:val="0"/>
        <w:iCs w:val="0"/>
        <w:color w:val="33A133"/>
        <w:spacing w:val="0"/>
        <w:w w:val="99"/>
        <w:sz w:val="11"/>
        <w:szCs w:val="11"/>
        <w:lang w:val="vi" w:eastAsia="en-US" w:bidi="ar-SA"/>
      </w:rPr>
    </w:lvl>
    <w:lvl w:ilvl="1" w:tplc="9342CD8A">
      <w:numFmt w:val="bullet"/>
      <w:lvlText w:val="•"/>
      <w:lvlJc w:val="left"/>
      <w:pPr>
        <w:ind w:left="812" w:hanging="229"/>
      </w:pPr>
      <w:rPr>
        <w:rFonts w:hint="default"/>
        <w:lang w:val="vi" w:eastAsia="en-US" w:bidi="ar-SA"/>
      </w:rPr>
    </w:lvl>
    <w:lvl w:ilvl="2" w:tplc="A6AE1578">
      <w:numFmt w:val="bullet"/>
      <w:lvlText w:val="•"/>
      <w:lvlJc w:val="left"/>
      <w:pPr>
        <w:ind w:left="885" w:hanging="229"/>
      </w:pPr>
      <w:rPr>
        <w:rFonts w:hint="default"/>
        <w:lang w:val="vi" w:eastAsia="en-US" w:bidi="ar-SA"/>
      </w:rPr>
    </w:lvl>
    <w:lvl w:ilvl="3" w:tplc="EB1402FC">
      <w:numFmt w:val="bullet"/>
      <w:lvlText w:val="•"/>
      <w:lvlJc w:val="left"/>
      <w:pPr>
        <w:ind w:left="958" w:hanging="229"/>
      </w:pPr>
      <w:rPr>
        <w:rFonts w:hint="default"/>
        <w:lang w:val="vi" w:eastAsia="en-US" w:bidi="ar-SA"/>
      </w:rPr>
    </w:lvl>
    <w:lvl w:ilvl="4" w:tplc="E6E4691C">
      <w:numFmt w:val="bullet"/>
      <w:lvlText w:val="•"/>
      <w:lvlJc w:val="left"/>
      <w:pPr>
        <w:ind w:left="1030" w:hanging="229"/>
      </w:pPr>
      <w:rPr>
        <w:rFonts w:hint="default"/>
        <w:lang w:val="vi" w:eastAsia="en-US" w:bidi="ar-SA"/>
      </w:rPr>
    </w:lvl>
    <w:lvl w:ilvl="5" w:tplc="DEAAD176">
      <w:numFmt w:val="bullet"/>
      <w:lvlText w:val="•"/>
      <w:lvlJc w:val="left"/>
      <w:pPr>
        <w:ind w:left="1103" w:hanging="229"/>
      </w:pPr>
      <w:rPr>
        <w:rFonts w:hint="default"/>
        <w:lang w:val="vi" w:eastAsia="en-US" w:bidi="ar-SA"/>
      </w:rPr>
    </w:lvl>
    <w:lvl w:ilvl="6" w:tplc="1806E2E6">
      <w:numFmt w:val="bullet"/>
      <w:lvlText w:val="•"/>
      <w:lvlJc w:val="left"/>
      <w:pPr>
        <w:ind w:left="1176" w:hanging="229"/>
      </w:pPr>
      <w:rPr>
        <w:rFonts w:hint="default"/>
        <w:lang w:val="vi" w:eastAsia="en-US" w:bidi="ar-SA"/>
      </w:rPr>
    </w:lvl>
    <w:lvl w:ilvl="7" w:tplc="2A28AB2A">
      <w:numFmt w:val="bullet"/>
      <w:lvlText w:val="•"/>
      <w:lvlJc w:val="left"/>
      <w:pPr>
        <w:ind w:left="1248" w:hanging="229"/>
      </w:pPr>
      <w:rPr>
        <w:rFonts w:hint="default"/>
        <w:lang w:val="vi" w:eastAsia="en-US" w:bidi="ar-SA"/>
      </w:rPr>
    </w:lvl>
    <w:lvl w:ilvl="8" w:tplc="E0363A68">
      <w:numFmt w:val="bullet"/>
      <w:lvlText w:val="•"/>
      <w:lvlJc w:val="left"/>
      <w:pPr>
        <w:ind w:left="1321" w:hanging="229"/>
      </w:pPr>
      <w:rPr>
        <w:rFonts w:hint="default"/>
        <w:lang w:val="vi" w:eastAsia="en-US" w:bidi="ar-SA"/>
      </w:rPr>
    </w:lvl>
  </w:abstractNum>
  <w:abstractNum w:abstractNumId="6" w15:restartNumberingAfterBreak="0">
    <w:nsid w:val="2FB8675C"/>
    <w:multiLevelType w:val="hybridMultilevel"/>
    <w:tmpl w:val="2222EE52"/>
    <w:lvl w:ilvl="0" w:tplc="5F965C90">
      <w:numFmt w:val="bullet"/>
      <w:lvlText w:val="•"/>
      <w:lvlJc w:val="left"/>
      <w:pPr>
        <w:ind w:left="3685" w:hanging="2039"/>
      </w:pPr>
      <w:rPr>
        <w:rFonts w:ascii="Arial" w:eastAsia="Arial" w:hAnsi="Arial" w:cs="Arial" w:hint="default"/>
        <w:b w:val="0"/>
        <w:bCs w:val="0"/>
        <w:i w:val="0"/>
        <w:iCs w:val="0"/>
        <w:color w:val="33A133"/>
        <w:spacing w:val="0"/>
        <w:w w:val="107"/>
        <w:position w:val="33"/>
        <w:sz w:val="23"/>
        <w:szCs w:val="23"/>
        <w:lang w:val="vi" w:eastAsia="en-US" w:bidi="ar-SA"/>
      </w:rPr>
    </w:lvl>
    <w:lvl w:ilvl="1" w:tplc="6C2E92F2">
      <w:numFmt w:val="bullet"/>
      <w:lvlText w:val="•"/>
      <w:lvlJc w:val="left"/>
      <w:pPr>
        <w:ind w:left="4089" w:hanging="2039"/>
      </w:pPr>
      <w:rPr>
        <w:rFonts w:hint="default"/>
        <w:lang w:val="vi" w:eastAsia="en-US" w:bidi="ar-SA"/>
      </w:rPr>
    </w:lvl>
    <w:lvl w:ilvl="2" w:tplc="D7461B8C">
      <w:numFmt w:val="bullet"/>
      <w:lvlText w:val="•"/>
      <w:lvlJc w:val="left"/>
      <w:pPr>
        <w:ind w:left="4498" w:hanging="2039"/>
      </w:pPr>
      <w:rPr>
        <w:rFonts w:hint="default"/>
        <w:lang w:val="vi" w:eastAsia="en-US" w:bidi="ar-SA"/>
      </w:rPr>
    </w:lvl>
    <w:lvl w:ilvl="3" w:tplc="3F1EB15A">
      <w:numFmt w:val="bullet"/>
      <w:lvlText w:val="•"/>
      <w:lvlJc w:val="left"/>
      <w:pPr>
        <w:ind w:left="4907" w:hanging="2039"/>
      </w:pPr>
      <w:rPr>
        <w:rFonts w:hint="default"/>
        <w:lang w:val="vi" w:eastAsia="en-US" w:bidi="ar-SA"/>
      </w:rPr>
    </w:lvl>
    <w:lvl w:ilvl="4" w:tplc="7A42C2A0">
      <w:numFmt w:val="bullet"/>
      <w:lvlText w:val="•"/>
      <w:lvlJc w:val="left"/>
      <w:pPr>
        <w:ind w:left="5317" w:hanging="2039"/>
      </w:pPr>
      <w:rPr>
        <w:rFonts w:hint="default"/>
        <w:lang w:val="vi" w:eastAsia="en-US" w:bidi="ar-SA"/>
      </w:rPr>
    </w:lvl>
    <w:lvl w:ilvl="5" w:tplc="F2484D48">
      <w:numFmt w:val="bullet"/>
      <w:lvlText w:val="•"/>
      <w:lvlJc w:val="left"/>
      <w:pPr>
        <w:ind w:left="5726" w:hanging="2039"/>
      </w:pPr>
      <w:rPr>
        <w:rFonts w:hint="default"/>
        <w:lang w:val="vi" w:eastAsia="en-US" w:bidi="ar-SA"/>
      </w:rPr>
    </w:lvl>
    <w:lvl w:ilvl="6" w:tplc="21F4DD3A">
      <w:numFmt w:val="bullet"/>
      <w:lvlText w:val="•"/>
      <w:lvlJc w:val="left"/>
      <w:pPr>
        <w:ind w:left="6135" w:hanging="2039"/>
      </w:pPr>
      <w:rPr>
        <w:rFonts w:hint="default"/>
        <w:lang w:val="vi" w:eastAsia="en-US" w:bidi="ar-SA"/>
      </w:rPr>
    </w:lvl>
    <w:lvl w:ilvl="7" w:tplc="BC8CE712">
      <w:numFmt w:val="bullet"/>
      <w:lvlText w:val="•"/>
      <w:lvlJc w:val="left"/>
      <w:pPr>
        <w:ind w:left="6544" w:hanging="2039"/>
      </w:pPr>
      <w:rPr>
        <w:rFonts w:hint="default"/>
        <w:lang w:val="vi" w:eastAsia="en-US" w:bidi="ar-SA"/>
      </w:rPr>
    </w:lvl>
    <w:lvl w:ilvl="8" w:tplc="5D2254F0">
      <w:numFmt w:val="bullet"/>
      <w:lvlText w:val="•"/>
      <w:lvlJc w:val="left"/>
      <w:pPr>
        <w:ind w:left="6954" w:hanging="2039"/>
      </w:pPr>
      <w:rPr>
        <w:rFonts w:hint="default"/>
        <w:lang w:val="vi" w:eastAsia="en-US" w:bidi="ar-SA"/>
      </w:rPr>
    </w:lvl>
  </w:abstractNum>
  <w:abstractNum w:abstractNumId="7" w15:restartNumberingAfterBreak="0">
    <w:nsid w:val="42C676C7"/>
    <w:multiLevelType w:val="hybridMultilevel"/>
    <w:tmpl w:val="13C27D94"/>
    <w:lvl w:ilvl="0" w:tplc="250C9D08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D166DB12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DE6EAC10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72442B40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8E4A130E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60FAD7CC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3B98AA7E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3C08697A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0F00EEC6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4AE56EAE"/>
    <w:multiLevelType w:val="hybridMultilevel"/>
    <w:tmpl w:val="D40C6AE2"/>
    <w:lvl w:ilvl="0" w:tplc="DD78CC76">
      <w:numFmt w:val="bullet"/>
      <w:lvlText w:val="•"/>
      <w:lvlJc w:val="left"/>
      <w:pPr>
        <w:ind w:left="99" w:hanging="1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33A133"/>
        <w:spacing w:val="0"/>
        <w:w w:val="101"/>
        <w:sz w:val="20"/>
        <w:szCs w:val="20"/>
        <w:lang w:val="vi" w:eastAsia="en-US" w:bidi="ar-SA"/>
      </w:rPr>
    </w:lvl>
    <w:lvl w:ilvl="1" w:tplc="43A69B22">
      <w:numFmt w:val="bullet"/>
      <w:lvlText w:val="•"/>
      <w:lvlJc w:val="left"/>
      <w:pPr>
        <w:ind w:left="206" w:hanging="100"/>
      </w:pPr>
      <w:rPr>
        <w:rFonts w:hint="default"/>
        <w:lang w:val="vi" w:eastAsia="en-US" w:bidi="ar-SA"/>
      </w:rPr>
    </w:lvl>
    <w:lvl w:ilvl="2" w:tplc="0DC6D188">
      <w:numFmt w:val="bullet"/>
      <w:lvlText w:val="•"/>
      <w:lvlJc w:val="left"/>
      <w:pPr>
        <w:ind w:left="312" w:hanging="100"/>
      </w:pPr>
      <w:rPr>
        <w:rFonts w:hint="default"/>
        <w:lang w:val="vi" w:eastAsia="en-US" w:bidi="ar-SA"/>
      </w:rPr>
    </w:lvl>
    <w:lvl w:ilvl="3" w:tplc="0AEC694C">
      <w:numFmt w:val="bullet"/>
      <w:lvlText w:val="•"/>
      <w:lvlJc w:val="left"/>
      <w:pPr>
        <w:ind w:left="418" w:hanging="100"/>
      </w:pPr>
      <w:rPr>
        <w:rFonts w:hint="default"/>
        <w:lang w:val="vi" w:eastAsia="en-US" w:bidi="ar-SA"/>
      </w:rPr>
    </w:lvl>
    <w:lvl w:ilvl="4" w:tplc="E1AC0BB0">
      <w:numFmt w:val="bullet"/>
      <w:lvlText w:val="•"/>
      <w:lvlJc w:val="left"/>
      <w:pPr>
        <w:ind w:left="525" w:hanging="100"/>
      </w:pPr>
      <w:rPr>
        <w:rFonts w:hint="default"/>
        <w:lang w:val="vi" w:eastAsia="en-US" w:bidi="ar-SA"/>
      </w:rPr>
    </w:lvl>
    <w:lvl w:ilvl="5" w:tplc="B68CC204">
      <w:numFmt w:val="bullet"/>
      <w:lvlText w:val="•"/>
      <w:lvlJc w:val="left"/>
      <w:pPr>
        <w:ind w:left="631" w:hanging="100"/>
      </w:pPr>
      <w:rPr>
        <w:rFonts w:hint="default"/>
        <w:lang w:val="vi" w:eastAsia="en-US" w:bidi="ar-SA"/>
      </w:rPr>
    </w:lvl>
    <w:lvl w:ilvl="6" w:tplc="A7F6286A">
      <w:numFmt w:val="bullet"/>
      <w:lvlText w:val="•"/>
      <w:lvlJc w:val="left"/>
      <w:pPr>
        <w:ind w:left="737" w:hanging="100"/>
      </w:pPr>
      <w:rPr>
        <w:rFonts w:hint="default"/>
        <w:lang w:val="vi" w:eastAsia="en-US" w:bidi="ar-SA"/>
      </w:rPr>
    </w:lvl>
    <w:lvl w:ilvl="7" w:tplc="F15255BE">
      <w:numFmt w:val="bullet"/>
      <w:lvlText w:val="•"/>
      <w:lvlJc w:val="left"/>
      <w:pPr>
        <w:ind w:left="843" w:hanging="100"/>
      </w:pPr>
      <w:rPr>
        <w:rFonts w:hint="default"/>
        <w:lang w:val="vi" w:eastAsia="en-US" w:bidi="ar-SA"/>
      </w:rPr>
    </w:lvl>
    <w:lvl w:ilvl="8" w:tplc="ED6E5004">
      <w:numFmt w:val="bullet"/>
      <w:lvlText w:val="•"/>
      <w:lvlJc w:val="left"/>
      <w:pPr>
        <w:ind w:left="950" w:hanging="100"/>
      </w:pPr>
      <w:rPr>
        <w:rFonts w:hint="default"/>
        <w:lang w:val="vi" w:eastAsia="en-US" w:bidi="ar-SA"/>
      </w:rPr>
    </w:lvl>
  </w:abstractNum>
  <w:abstractNum w:abstractNumId="9" w15:restartNumberingAfterBreak="0">
    <w:nsid w:val="4B506F2C"/>
    <w:multiLevelType w:val="hybridMultilevel"/>
    <w:tmpl w:val="902EB66E"/>
    <w:lvl w:ilvl="0" w:tplc="52EE0B3E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9F7E240E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8A0ED802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4F12CCFE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D326FF2C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E1D8D9A0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5C708CC2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7624D16E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E126F428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0" w15:restartNumberingAfterBreak="0">
    <w:nsid w:val="4C6C1D78"/>
    <w:multiLevelType w:val="hybridMultilevel"/>
    <w:tmpl w:val="92F2D806"/>
    <w:lvl w:ilvl="0" w:tplc="D890C4C2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E4A4252E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C9B84F0E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48E27D52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51B60C6C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F29017CE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79F2C740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953CA47A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885E1B88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4F7D2367"/>
    <w:multiLevelType w:val="hybridMultilevel"/>
    <w:tmpl w:val="A582EF0E"/>
    <w:lvl w:ilvl="0" w:tplc="93EA122E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EB9A2F04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2DC89F04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CA9C40CA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06647996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EEC23C2A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6E74EDAA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3444857A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33E4181A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2" w15:restartNumberingAfterBreak="0">
    <w:nsid w:val="56A364F4"/>
    <w:multiLevelType w:val="hybridMultilevel"/>
    <w:tmpl w:val="7A848D52"/>
    <w:lvl w:ilvl="0" w:tplc="1E585B70">
      <w:numFmt w:val="bullet"/>
      <w:lvlText w:val="•"/>
      <w:lvlJc w:val="left"/>
      <w:pPr>
        <w:ind w:left="799" w:hanging="21"/>
      </w:pPr>
      <w:rPr>
        <w:rFonts w:ascii="Arial" w:eastAsia="Arial" w:hAnsi="Arial" w:cs="Arial" w:hint="default"/>
        <w:b/>
        <w:bCs/>
        <w:i w:val="0"/>
        <w:iCs w:val="0"/>
        <w:color w:val="33A133"/>
        <w:spacing w:val="-11"/>
        <w:w w:val="92"/>
        <w:sz w:val="4"/>
        <w:szCs w:val="4"/>
        <w:lang w:val="vi" w:eastAsia="en-US" w:bidi="ar-SA"/>
      </w:rPr>
    </w:lvl>
    <w:lvl w:ilvl="1" w:tplc="46B4F79A">
      <w:numFmt w:val="bullet"/>
      <w:lvlText w:val="•"/>
      <w:lvlJc w:val="left"/>
      <w:pPr>
        <w:ind w:left="874" w:hanging="21"/>
      </w:pPr>
      <w:rPr>
        <w:rFonts w:hint="default"/>
        <w:lang w:val="vi" w:eastAsia="en-US" w:bidi="ar-SA"/>
      </w:rPr>
    </w:lvl>
    <w:lvl w:ilvl="2" w:tplc="883834DA">
      <w:numFmt w:val="bullet"/>
      <w:lvlText w:val="•"/>
      <w:lvlJc w:val="left"/>
      <w:pPr>
        <w:ind w:left="949" w:hanging="21"/>
      </w:pPr>
      <w:rPr>
        <w:rFonts w:hint="default"/>
        <w:lang w:val="vi" w:eastAsia="en-US" w:bidi="ar-SA"/>
      </w:rPr>
    </w:lvl>
    <w:lvl w:ilvl="3" w:tplc="003420E6">
      <w:numFmt w:val="bullet"/>
      <w:lvlText w:val="•"/>
      <w:lvlJc w:val="left"/>
      <w:pPr>
        <w:ind w:left="1023" w:hanging="21"/>
      </w:pPr>
      <w:rPr>
        <w:rFonts w:hint="default"/>
        <w:lang w:val="vi" w:eastAsia="en-US" w:bidi="ar-SA"/>
      </w:rPr>
    </w:lvl>
    <w:lvl w:ilvl="4" w:tplc="885E1A12">
      <w:numFmt w:val="bullet"/>
      <w:lvlText w:val="•"/>
      <w:lvlJc w:val="left"/>
      <w:pPr>
        <w:ind w:left="1098" w:hanging="21"/>
      </w:pPr>
      <w:rPr>
        <w:rFonts w:hint="default"/>
        <w:lang w:val="vi" w:eastAsia="en-US" w:bidi="ar-SA"/>
      </w:rPr>
    </w:lvl>
    <w:lvl w:ilvl="5" w:tplc="660C3618">
      <w:numFmt w:val="bullet"/>
      <w:lvlText w:val="•"/>
      <w:lvlJc w:val="left"/>
      <w:pPr>
        <w:ind w:left="1172" w:hanging="21"/>
      </w:pPr>
      <w:rPr>
        <w:rFonts w:hint="default"/>
        <w:lang w:val="vi" w:eastAsia="en-US" w:bidi="ar-SA"/>
      </w:rPr>
    </w:lvl>
    <w:lvl w:ilvl="6" w:tplc="BE5EC7EC">
      <w:numFmt w:val="bullet"/>
      <w:lvlText w:val="•"/>
      <w:lvlJc w:val="left"/>
      <w:pPr>
        <w:ind w:left="1247" w:hanging="21"/>
      </w:pPr>
      <w:rPr>
        <w:rFonts w:hint="default"/>
        <w:lang w:val="vi" w:eastAsia="en-US" w:bidi="ar-SA"/>
      </w:rPr>
    </w:lvl>
    <w:lvl w:ilvl="7" w:tplc="2D987E92">
      <w:numFmt w:val="bullet"/>
      <w:lvlText w:val="•"/>
      <w:lvlJc w:val="left"/>
      <w:pPr>
        <w:ind w:left="1321" w:hanging="21"/>
      </w:pPr>
      <w:rPr>
        <w:rFonts w:hint="default"/>
        <w:lang w:val="vi" w:eastAsia="en-US" w:bidi="ar-SA"/>
      </w:rPr>
    </w:lvl>
    <w:lvl w:ilvl="8" w:tplc="12BC0F40">
      <w:numFmt w:val="bullet"/>
      <w:lvlText w:val="•"/>
      <w:lvlJc w:val="left"/>
      <w:pPr>
        <w:ind w:left="1396" w:hanging="21"/>
      </w:pPr>
      <w:rPr>
        <w:rFonts w:hint="default"/>
        <w:lang w:val="vi" w:eastAsia="en-US" w:bidi="ar-SA"/>
      </w:rPr>
    </w:lvl>
  </w:abstractNum>
  <w:abstractNum w:abstractNumId="13" w15:restartNumberingAfterBreak="0">
    <w:nsid w:val="57D845F6"/>
    <w:multiLevelType w:val="hybridMultilevel"/>
    <w:tmpl w:val="6E3A475C"/>
    <w:lvl w:ilvl="0" w:tplc="1004DE8C">
      <w:numFmt w:val="bullet"/>
      <w:lvlText w:val="■"/>
      <w:lvlJc w:val="left"/>
      <w:pPr>
        <w:ind w:left="462" w:hanging="100"/>
      </w:pPr>
      <w:rPr>
        <w:rFonts w:ascii="Arial" w:eastAsia="Arial" w:hAnsi="Arial" w:cs="Arial" w:hint="default"/>
        <w:b w:val="0"/>
        <w:bCs w:val="0"/>
        <w:i w:val="0"/>
        <w:iCs w:val="0"/>
        <w:color w:val="2479B1"/>
        <w:spacing w:val="0"/>
        <w:w w:val="102"/>
        <w:sz w:val="11"/>
        <w:szCs w:val="11"/>
        <w:lang w:val="vi" w:eastAsia="en-US" w:bidi="ar-SA"/>
      </w:rPr>
    </w:lvl>
    <w:lvl w:ilvl="1" w:tplc="51208E84">
      <w:numFmt w:val="bullet"/>
      <w:lvlText w:val="•"/>
      <w:lvlJc w:val="left"/>
      <w:pPr>
        <w:ind w:left="570" w:hanging="100"/>
      </w:pPr>
      <w:rPr>
        <w:rFonts w:hint="default"/>
        <w:lang w:val="vi" w:eastAsia="en-US" w:bidi="ar-SA"/>
      </w:rPr>
    </w:lvl>
    <w:lvl w:ilvl="2" w:tplc="FE3838A4">
      <w:numFmt w:val="bullet"/>
      <w:lvlText w:val="•"/>
      <w:lvlJc w:val="left"/>
      <w:pPr>
        <w:ind w:left="680" w:hanging="100"/>
      </w:pPr>
      <w:rPr>
        <w:rFonts w:hint="default"/>
        <w:lang w:val="vi" w:eastAsia="en-US" w:bidi="ar-SA"/>
      </w:rPr>
    </w:lvl>
    <w:lvl w:ilvl="3" w:tplc="57A6CF2A">
      <w:numFmt w:val="bullet"/>
      <w:lvlText w:val="•"/>
      <w:lvlJc w:val="left"/>
      <w:pPr>
        <w:ind w:left="791" w:hanging="100"/>
      </w:pPr>
      <w:rPr>
        <w:rFonts w:hint="default"/>
        <w:lang w:val="vi" w:eastAsia="en-US" w:bidi="ar-SA"/>
      </w:rPr>
    </w:lvl>
    <w:lvl w:ilvl="4" w:tplc="0270D8A4">
      <w:numFmt w:val="bullet"/>
      <w:lvlText w:val="•"/>
      <w:lvlJc w:val="left"/>
      <w:pPr>
        <w:ind w:left="901" w:hanging="100"/>
      </w:pPr>
      <w:rPr>
        <w:rFonts w:hint="default"/>
        <w:lang w:val="vi" w:eastAsia="en-US" w:bidi="ar-SA"/>
      </w:rPr>
    </w:lvl>
    <w:lvl w:ilvl="5" w:tplc="A5565FBC">
      <w:numFmt w:val="bullet"/>
      <w:lvlText w:val="•"/>
      <w:lvlJc w:val="left"/>
      <w:pPr>
        <w:ind w:left="1011" w:hanging="100"/>
      </w:pPr>
      <w:rPr>
        <w:rFonts w:hint="default"/>
        <w:lang w:val="vi" w:eastAsia="en-US" w:bidi="ar-SA"/>
      </w:rPr>
    </w:lvl>
    <w:lvl w:ilvl="6" w:tplc="1A6AA0F6">
      <w:numFmt w:val="bullet"/>
      <w:lvlText w:val="•"/>
      <w:lvlJc w:val="left"/>
      <w:pPr>
        <w:ind w:left="1122" w:hanging="100"/>
      </w:pPr>
      <w:rPr>
        <w:rFonts w:hint="default"/>
        <w:lang w:val="vi" w:eastAsia="en-US" w:bidi="ar-SA"/>
      </w:rPr>
    </w:lvl>
    <w:lvl w:ilvl="7" w:tplc="8A36D66E">
      <w:numFmt w:val="bullet"/>
      <w:lvlText w:val="•"/>
      <w:lvlJc w:val="left"/>
      <w:pPr>
        <w:ind w:left="1232" w:hanging="100"/>
      </w:pPr>
      <w:rPr>
        <w:rFonts w:hint="default"/>
        <w:lang w:val="vi" w:eastAsia="en-US" w:bidi="ar-SA"/>
      </w:rPr>
    </w:lvl>
    <w:lvl w:ilvl="8" w:tplc="B90A28EE">
      <w:numFmt w:val="bullet"/>
      <w:lvlText w:val="•"/>
      <w:lvlJc w:val="left"/>
      <w:pPr>
        <w:ind w:left="1342" w:hanging="100"/>
      </w:pPr>
      <w:rPr>
        <w:rFonts w:hint="default"/>
        <w:lang w:val="vi" w:eastAsia="en-US" w:bidi="ar-SA"/>
      </w:rPr>
    </w:lvl>
  </w:abstractNum>
  <w:abstractNum w:abstractNumId="14" w15:restartNumberingAfterBreak="0">
    <w:nsid w:val="5E0D5FE6"/>
    <w:multiLevelType w:val="hybridMultilevel"/>
    <w:tmpl w:val="83FAA592"/>
    <w:lvl w:ilvl="0" w:tplc="442A4C26">
      <w:numFmt w:val="bullet"/>
      <w:lvlText w:val="•"/>
      <w:lvlJc w:val="left"/>
      <w:pPr>
        <w:ind w:left="138" w:hanging="56"/>
      </w:pPr>
      <w:rPr>
        <w:rFonts w:ascii="Times New Roman" w:eastAsia="Times New Roman" w:hAnsi="Times New Roman" w:cs="Times New Roman" w:hint="default"/>
        <w:spacing w:val="0"/>
        <w:w w:val="81"/>
        <w:lang w:val="vi" w:eastAsia="en-US" w:bidi="ar-SA"/>
      </w:rPr>
    </w:lvl>
    <w:lvl w:ilvl="1" w:tplc="DC5E7CDE">
      <w:numFmt w:val="bullet"/>
      <w:lvlText w:val="•"/>
      <w:lvlJc w:val="left"/>
      <w:pPr>
        <w:ind w:left="459" w:hanging="100"/>
      </w:pPr>
      <w:rPr>
        <w:rFonts w:ascii="Times New Roman" w:eastAsia="Times New Roman" w:hAnsi="Times New Roman" w:cs="Times New Roman" w:hint="default"/>
        <w:spacing w:val="0"/>
        <w:w w:val="105"/>
        <w:lang w:val="vi" w:eastAsia="en-US" w:bidi="ar-SA"/>
      </w:rPr>
    </w:lvl>
    <w:lvl w:ilvl="2" w:tplc="E6947B3A">
      <w:numFmt w:val="bullet"/>
      <w:lvlText w:val="•"/>
      <w:lvlJc w:val="left"/>
      <w:pPr>
        <w:ind w:left="181" w:hanging="100"/>
      </w:pPr>
      <w:rPr>
        <w:rFonts w:hint="default"/>
        <w:lang w:val="vi" w:eastAsia="en-US" w:bidi="ar-SA"/>
      </w:rPr>
    </w:lvl>
    <w:lvl w:ilvl="3" w:tplc="CCF8B9FC">
      <w:numFmt w:val="bullet"/>
      <w:lvlText w:val="•"/>
      <w:lvlJc w:val="left"/>
      <w:pPr>
        <w:ind w:left="-97" w:hanging="100"/>
      </w:pPr>
      <w:rPr>
        <w:rFonts w:hint="default"/>
        <w:lang w:val="vi" w:eastAsia="en-US" w:bidi="ar-SA"/>
      </w:rPr>
    </w:lvl>
    <w:lvl w:ilvl="4" w:tplc="8264DC34">
      <w:numFmt w:val="bullet"/>
      <w:lvlText w:val="•"/>
      <w:lvlJc w:val="left"/>
      <w:pPr>
        <w:ind w:left="-376" w:hanging="100"/>
      </w:pPr>
      <w:rPr>
        <w:rFonts w:hint="default"/>
        <w:lang w:val="vi" w:eastAsia="en-US" w:bidi="ar-SA"/>
      </w:rPr>
    </w:lvl>
    <w:lvl w:ilvl="5" w:tplc="32648B5A">
      <w:numFmt w:val="bullet"/>
      <w:lvlText w:val="•"/>
      <w:lvlJc w:val="left"/>
      <w:pPr>
        <w:ind w:left="-654" w:hanging="100"/>
      </w:pPr>
      <w:rPr>
        <w:rFonts w:hint="default"/>
        <w:lang w:val="vi" w:eastAsia="en-US" w:bidi="ar-SA"/>
      </w:rPr>
    </w:lvl>
    <w:lvl w:ilvl="6" w:tplc="81AAFF06">
      <w:numFmt w:val="bullet"/>
      <w:lvlText w:val="•"/>
      <w:lvlJc w:val="left"/>
      <w:pPr>
        <w:ind w:left="-933" w:hanging="100"/>
      </w:pPr>
      <w:rPr>
        <w:rFonts w:hint="default"/>
        <w:lang w:val="vi" w:eastAsia="en-US" w:bidi="ar-SA"/>
      </w:rPr>
    </w:lvl>
    <w:lvl w:ilvl="7" w:tplc="4ADC702C">
      <w:numFmt w:val="bullet"/>
      <w:lvlText w:val="•"/>
      <w:lvlJc w:val="left"/>
      <w:pPr>
        <w:ind w:left="-1211" w:hanging="100"/>
      </w:pPr>
      <w:rPr>
        <w:rFonts w:hint="default"/>
        <w:lang w:val="vi" w:eastAsia="en-US" w:bidi="ar-SA"/>
      </w:rPr>
    </w:lvl>
    <w:lvl w:ilvl="8" w:tplc="D9924A88">
      <w:numFmt w:val="bullet"/>
      <w:lvlText w:val="•"/>
      <w:lvlJc w:val="left"/>
      <w:pPr>
        <w:ind w:left="-1489" w:hanging="100"/>
      </w:pPr>
      <w:rPr>
        <w:rFonts w:hint="default"/>
        <w:lang w:val="vi" w:eastAsia="en-US" w:bidi="ar-SA"/>
      </w:rPr>
    </w:lvl>
  </w:abstractNum>
  <w:abstractNum w:abstractNumId="15" w15:restartNumberingAfterBreak="0">
    <w:nsid w:val="5E81448D"/>
    <w:multiLevelType w:val="multilevel"/>
    <w:tmpl w:val="230AA31E"/>
    <w:lvl w:ilvl="0">
      <w:start w:val="1"/>
      <w:numFmt w:val="upperRoman"/>
      <w:lvlText w:val="%1."/>
      <w:lvlJc w:val="left"/>
      <w:pPr>
        <w:ind w:left="480" w:hanging="197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decimal"/>
      <w:lvlText w:val="%2."/>
      <w:lvlJc w:val="left"/>
      <w:pPr>
        <w:ind w:left="482" w:hanging="254"/>
      </w:pPr>
      <w:rPr>
        <w:rFonts w:ascii="Cambria" w:eastAsia="Cambria" w:hAnsi="Cambria" w:cs="Cambria" w:hint="default"/>
        <w:b/>
        <w:bCs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>
      <w:start w:val="1"/>
      <w:numFmt w:val="decimal"/>
      <w:lvlText w:val="%2.%3."/>
      <w:lvlJc w:val="left"/>
      <w:pPr>
        <w:ind w:left="451" w:hanging="451"/>
      </w:pPr>
      <w:rPr>
        <w:rFonts w:ascii="Cambria" w:eastAsia="Cambria" w:hAnsi="Cambria" w:cs="Cambria" w:hint="default"/>
        <w:b/>
        <w:bCs/>
        <w:i w:val="0"/>
        <w:iCs w:val="0"/>
        <w:spacing w:val="-3"/>
        <w:w w:val="100"/>
        <w:sz w:val="24"/>
        <w:szCs w:val="24"/>
        <w:lang w:val="vi" w:eastAsia="en-US" w:bidi="ar-SA"/>
      </w:rPr>
    </w:lvl>
    <w:lvl w:ilvl="3">
      <w:start w:val="1"/>
      <w:numFmt w:val="decimal"/>
      <w:lvlText w:val="%2.%3.%4."/>
      <w:lvlJc w:val="left"/>
      <w:pPr>
        <w:ind w:left="875" w:hanging="647"/>
      </w:pPr>
      <w:rPr>
        <w:rFonts w:ascii="Cambria" w:eastAsia="Cambria" w:hAnsi="Cambria" w:cs="Cambria" w:hint="default"/>
        <w:b/>
        <w:bCs/>
        <w:i w:val="0"/>
        <w:iCs w:val="0"/>
        <w:spacing w:val="-3"/>
        <w:w w:val="100"/>
        <w:sz w:val="24"/>
        <w:szCs w:val="24"/>
        <w:lang w:val="vi" w:eastAsia="en-US" w:bidi="ar-SA"/>
      </w:rPr>
    </w:lvl>
    <w:lvl w:ilvl="4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5">
      <w:numFmt w:val="bullet"/>
      <w:lvlText w:val="•"/>
      <w:lvlJc w:val="left"/>
      <w:pPr>
        <w:ind w:left="94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</w:abstractNum>
  <w:abstractNum w:abstractNumId="16" w15:restartNumberingAfterBreak="0">
    <w:nsid w:val="6CD27C33"/>
    <w:multiLevelType w:val="hybridMultilevel"/>
    <w:tmpl w:val="198A4D9C"/>
    <w:lvl w:ilvl="0" w:tplc="CF62736A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2424FEEC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4DE84172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18083F98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30963680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321A60A8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95B6DAB2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7B202032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8D0CA1D2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7" w15:restartNumberingAfterBreak="0">
    <w:nsid w:val="6FE154B8"/>
    <w:multiLevelType w:val="hybridMultilevel"/>
    <w:tmpl w:val="D6041872"/>
    <w:lvl w:ilvl="0" w:tplc="3A0E75A8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8E239D6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1B1A0B8C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36EA09B8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2CE6BEF0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92763A94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C9404002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F0B4B69A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D046CD42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18" w15:restartNumberingAfterBreak="0">
    <w:nsid w:val="765602E3"/>
    <w:multiLevelType w:val="hybridMultilevel"/>
    <w:tmpl w:val="E6F8569A"/>
    <w:lvl w:ilvl="0" w:tplc="DC38F836">
      <w:numFmt w:val="bullet"/>
      <w:lvlText w:val="•"/>
      <w:lvlJc w:val="left"/>
      <w:pPr>
        <w:ind w:left="1265" w:hanging="321"/>
      </w:pPr>
      <w:rPr>
        <w:rFonts w:ascii="Arial" w:eastAsia="Arial" w:hAnsi="Arial" w:cs="Arial" w:hint="default"/>
        <w:b w:val="0"/>
        <w:bCs w:val="0"/>
        <w:i w:val="0"/>
        <w:iCs w:val="0"/>
        <w:color w:val="33A133"/>
        <w:spacing w:val="0"/>
        <w:w w:val="201"/>
        <w:sz w:val="8"/>
        <w:szCs w:val="8"/>
        <w:lang w:val="vi" w:eastAsia="en-US" w:bidi="ar-SA"/>
      </w:rPr>
    </w:lvl>
    <w:lvl w:ilvl="1" w:tplc="E6981CBC">
      <w:numFmt w:val="bullet"/>
      <w:lvlText w:val="•"/>
      <w:lvlJc w:val="left"/>
      <w:pPr>
        <w:ind w:left="1354" w:hanging="321"/>
      </w:pPr>
      <w:rPr>
        <w:rFonts w:hint="default"/>
        <w:lang w:val="vi" w:eastAsia="en-US" w:bidi="ar-SA"/>
      </w:rPr>
    </w:lvl>
    <w:lvl w:ilvl="2" w:tplc="A7308DA2">
      <w:numFmt w:val="bullet"/>
      <w:lvlText w:val="•"/>
      <w:lvlJc w:val="left"/>
      <w:pPr>
        <w:ind w:left="1448" w:hanging="321"/>
      </w:pPr>
      <w:rPr>
        <w:rFonts w:hint="default"/>
        <w:lang w:val="vi" w:eastAsia="en-US" w:bidi="ar-SA"/>
      </w:rPr>
    </w:lvl>
    <w:lvl w:ilvl="3" w:tplc="16AAC358">
      <w:numFmt w:val="bullet"/>
      <w:lvlText w:val="•"/>
      <w:lvlJc w:val="left"/>
      <w:pPr>
        <w:ind w:left="1542" w:hanging="321"/>
      </w:pPr>
      <w:rPr>
        <w:rFonts w:hint="default"/>
        <w:lang w:val="vi" w:eastAsia="en-US" w:bidi="ar-SA"/>
      </w:rPr>
    </w:lvl>
    <w:lvl w:ilvl="4" w:tplc="792C1B34">
      <w:numFmt w:val="bullet"/>
      <w:lvlText w:val="•"/>
      <w:lvlJc w:val="left"/>
      <w:pPr>
        <w:ind w:left="1636" w:hanging="321"/>
      </w:pPr>
      <w:rPr>
        <w:rFonts w:hint="default"/>
        <w:lang w:val="vi" w:eastAsia="en-US" w:bidi="ar-SA"/>
      </w:rPr>
    </w:lvl>
    <w:lvl w:ilvl="5" w:tplc="2070BF8A">
      <w:numFmt w:val="bullet"/>
      <w:lvlText w:val="•"/>
      <w:lvlJc w:val="left"/>
      <w:pPr>
        <w:ind w:left="1730" w:hanging="321"/>
      </w:pPr>
      <w:rPr>
        <w:rFonts w:hint="default"/>
        <w:lang w:val="vi" w:eastAsia="en-US" w:bidi="ar-SA"/>
      </w:rPr>
    </w:lvl>
    <w:lvl w:ilvl="6" w:tplc="BE50A760">
      <w:numFmt w:val="bullet"/>
      <w:lvlText w:val="•"/>
      <w:lvlJc w:val="left"/>
      <w:pPr>
        <w:ind w:left="1824" w:hanging="321"/>
      </w:pPr>
      <w:rPr>
        <w:rFonts w:hint="default"/>
        <w:lang w:val="vi" w:eastAsia="en-US" w:bidi="ar-SA"/>
      </w:rPr>
    </w:lvl>
    <w:lvl w:ilvl="7" w:tplc="B80ADB4A">
      <w:numFmt w:val="bullet"/>
      <w:lvlText w:val="•"/>
      <w:lvlJc w:val="left"/>
      <w:pPr>
        <w:ind w:left="1918" w:hanging="321"/>
      </w:pPr>
      <w:rPr>
        <w:rFonts w:hint="default"/>
        <w:lang w:val="vi" w:eastAsia="en-US" w:bidi="ar-SA"/>
      </w:rPr>
    </w:lvl>
    <w:lvl w:ilvl="8" w:tplc="3A7AD5F8">
      <w:numFmt w:val="bullet"/>
      <w:lvlText w:val="•"/>
      <w:lvlJc w:val="left"/>
      <w:pPr>
        <w:ind w:left="2012" w:hanging="321"/>
      </w:pPr>
      <w:rPr>
        <w:rFonts w:hint="default"/>
        <w:lang w:val="vi" w:eastAsia="en-US" w:bidi="ar-SA"/>
      </w:rPr>
    </w:lvl>
  </w:abstractNum>
  <w:abstractNum w:abstractNumId="19" w15:restartNumberingAfterBreak="0">
    <w:nsid w:val="76560C59"/>
    <w:multiLevelType w:val="hybridMultilevel"/>
    <w:tmpl w:val="E60884FE"/>
    <w:lvl w:ilvl="0" w:tplc="94E46ED4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431AA88A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3D0C43BA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892A78A4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8A181CC4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EB884826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5E462BEA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FD2ABEA2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D3E0B024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20" w15:restartNumberingAfterBreak="0">
    <w:nsid w:val="7AD81390"/>
    <w:multiLevelType w:val="hybridMultilevel"/>
    <w:tmpl w:val="56AECB68"/>
    <w:lvl w:ilvl="0" w:tplc="1012EF9A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986CF098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A5ECE240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4328CAA8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43B01FCE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671AD392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38C06852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95209726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1D5EEBEE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21" w15:restartNumberingAfterBreak="0">
    <w:nsid w:val="7BC747BD"/>
    <w:multiLevelType w:val="hybridMultilevel"/>
    <w:tmpl w:val="D47AF98A"/>
    <w:lvl w:ilvl="0" w:tplc="E270976C">
      <w:numFmt w:val="bullet"/>
      <w:lvlText w:val="●"/>
      <w:lvlJc w:val="left"/>
      <w:pPr>
        <w:ind w:left="94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A6BA95AA">
      <w:numFmt w:val="bullet"/>
      <w:lvlText w:val="•"/>
      <w:lvlJc w:val="left"/>
      <w:pPr>
        <w:ind w:left="1914" w:hanging="360"/>
      </w:pPr>
      <w:rPr>
        <w:rFonts w:hint="default"/>
        <w:lang w:val="vi" w:eastAsia="en-US" w:bidi="ar-SA"/>
      </w:rPr>
    </w:lvl>
    <w:lvl w:ilvl="2" w:tplc="24C26C6A">
      <w:numFmt w:val="bullet"/>
      <w:lvlText w:val="•"/>
      <w:lvlJc w:val="left"/>
      <w:pPr>
        <w:ind w:left="2888" w:hanging="360"/>
      </w:pPr>
      <w:rPr>
        <w:rFonts w:hint="default"/>
        <w:lang w:val="vi" w:eastAsia="en-US" w:bidi="ar-SA"/>
      </w:rPr>
    </w:lvl>
    <w:lvl w:ilvl="3" w:tplc="A49C7ED4">
      <w:numFmt w:val="bullet"/>
      <w:lvlText w:val="•"/>
      <w:lvlJc w:val="left"/>
      <w:pPr>
        <w:ind w:left="3862" w:hanging="360"/>
      </w:pPr>
      <w:rPr>
        <w:rFonts w:hint="default"/>
        <w:lang w:val="vi" w:eastAsia="en-US" w:bidi="ar-SA"/>
      </w:rPr>
    </w:lvl>
    <w:lvl w:ilvl="4" w:tplc="E9C4A116">
      <w:numFmt w:val="bullet"/>
      <w:lvlText w:val="•"/>
      <w:lvlJc w:val="left"/>
      <w:pPr>
        <w:ind w:left="4836" w:hanging="360"/>
      </w:pPr>
      <w:rPr>
        <w:rFonts w:hint="default"/>
        <w:lang w:val="vi" w:eastAsia="en-US" w:bidi="ar-SA"/>
      </w:rPr>
    </w:lvl>
    <w:lvl w:ilvl="5" w:tplc="34922870">
      <w:numFmt w:val="bullet"/>
      <w:lvlText w:val="•"/>
      <w:lvlJc w:val="left"/>
      <w:pPr>
        <w:ind w:left="5810" w:hanging="360"/>
      </w:pPr>
      <w:rPr>
        <w:rFonts w:hint="default"/>
        <w:lang w:val="vi" w:eastAsia="en-US" w:bidi="ar-SA"/>
      </w:rPr>
    </w:lvl>
    <w:lvl w:ilvl="6" w:tplc="B91AB322">
      <w:numFmt w:val="bullet"/>
      <w:lvlText w:val="•"/>
      <w:lvlJc w:val="left"/>
      <w:pPr>
        <w:ind w:left="6784" w:hanging="360"/>
      </w:pPr>
      <w:rPr>
        <w:rFonts w:hint="default"/>
        <w:lang w:val="vi" w:eastAsia="en-US" w:bidi="ar-SA"/>
      </w:rPr>
    </w:lvl>
    <w:lvl w:ilvl="7" w:tplc="B4360012">
      <w:numFmt w:val="bullet"/>
      <w:lvlText w:val="•"/>
      <w:lvlJc w:val="left"/>
      <w:pPr>
        <w:ind w:left="7758" w:hanging="360"/>
      </w:pPr>
      <w:rPr>
        <w:rFonts w:hint="default"/>
        <w:lang w:val="vi" w:eastAsia="en-US" w:bidi="ar-SA"/>
      </w:rPr>
    </w:lvl>
    <w:lvl w:ilvl="8" w:tplc="FC0C181A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7F5F2468"/>
    <w:multiLevelType w:val="hybridMultilevel"/>
    <w:tmpl w:val="C470B39A"/>
    <w:lvl w:ilvl="0" w:tplc="8E98FE24">
      <w:numFmt w:val="bullet"/>
      <w:lvlText w:val="•"/>
      <w:lvlJc w:val="left"/>
      <w:pPr>
        <w:ind w:left="306" w:hanging="94"/>
      </w:pPr>
      <w:rPr>
        <w:rFonts w:ascii="Arial" w:eastAsia="Arial" w:hAnsi="Arial" w:cs="Arial" w:hint="default"/>
        <w:b w:val="0"/>
        <w:bCs w:val="0"/>
        <w:i w:val="0"/>
        <w:iCs w:val="0"/>
        <w:color w:val="2479B1"/>
        <w:spacing w:val="0"/>
        <w:w w:val="113"/>
        <w:sz w:val="8"/>
        <w:szCs w:val="8"/>
        <w:lang w:val="vi" w:eastAsia="en-US" w:bidi="ar-SA"/>
      </w:rPr>
    </w:lvl>
    <w:lvl w:ilvl="1" w:tplc="46581B46">
      <w:numFmt w:val="bullet"/>
      <w:lvlText w:val="•"/>
      <w:lvlJc w:val="left"/>
      <w:pPr>
        <w:ind w:left="621" w:hanging="237"/>
      </w:pPr>
      <w:rPr>
        <w:rFonts w:ascii="Arial" w:eastAsia="Arial" w:hAnsi="Arial" w:cs="Arial" w:hint="default"/>
        <w:b w:val="0"/>
        <w:bCs w:val="0"/>
        <w:i w:val="0"/>
        <w:iCs w:val="0"/>
        <w:color w:val="FD8013"/>
        <w:spacing w:val="0"/>
        <w:w w:val="103"/>
        <w:sz w:val="11"/>
        <w:szCs w:val="11"/>
        <w:lang w:val="vi" w:eastAsia="en-US" w:bidi="ar-SA"/>
      </w:rPr>
    </w:lvl>
    <w:lvl w:ilvl="2" w:tplc="9D3A4008">
      <w:numFmt w:val="bullet"/>
      <w:lvlText w:val="•"/>
      <w:lvlJc w:val="left"/>
      <w:pPr>
        <w:ind w:left="2773" w:hanging="1317"/>
      </w:pPr>
      <w:rPr>
        <w:rFonts w:ascii="Arial" w:eastAsia="Arial" w:hAnsi="Arial" w:cs="Arial" w:hint="default"/>
        <w:spacing w:val="0"/>
        <w:w w:val="104"/>
        <w:lang w:val="vi" w:eastAsia="en-US" w:bidi="ar-SA"/>
      </w:rPr>
    </w:lvl>
    <w:lvl w:ilvl="3" w:tplc="CCB4A672">
      <w:numFmt w:val="bullet"/>
      <w:lvlText w:val="•"/>
      <w:lvlJc w:val="left"/>
      <w:pPr>
        <w:ind w:left="1719" w:hanging="1317"/>
      </w:pPr>
      <w:rPr>
        <w:rFonts w:hint="default"/>
        <w:lang w:val="vi" w:eastAsia="en-US" w:bidi="ar-SA"/>
      </w:rPr>
    </w:lvl>
    <w:lvl w:ilvl="4" w:tplc="15BA05C8">
      <w:numFmt w:val="bullet"/>
      <w:lvlText w:val="•"/>
      <w:lvlJc w:val="left"/>
      <w:pPr>
        <w:ind w:left="659" w:hanging="1317"/>
      </w:pPr>
      <w:rPr>
        <w:rFonts w:hint="default"/>
        <w:lang w:val="vi" w:eastAsia="en-US" w:bidi="ar-SA"/>
      </w:rPr>
    </w:lvl>
    <w:lvl w:ilvl="5" w:tplc="08180348">
      <w:numFmt w:val="bullet"/>
      <w:lvlText w:val="•"/>
      <w:lvlJc w:val="left"/>
      <w:pPr>
        <w:ind w:left="-401" w:hanging="1317"/>
      </w:pPr>
      <w:rPr>
        <w:rFonts w:hint="default"/>
        <w:lang w:val="vi" w:eastAsia="en-US" w:bidi="ar-SA"/>
      </w:rPr>
    </w:lvl>
    <w:lvl w:ilvl="6" w:tplc="5AD4DC68">
      <w:numFmt w:val="bullet"/>
      <w:lvlText w:val="•"/>
      <w:lvlJc w:val="left"/>
      <w:pPr>
        <w:ind w:left="-1461" w:hanging="1317"/>
      </w:pPr>
      <w:rPr>
        <w:rFonts w:hint="default"/>
        <w:lang w:val="vi" w:eastAsia="en-US" w:bidi="ar-SA"/>
      </w:rPr>
    </w:lvl>
    <w:lvl w:ilvl="7" w:tplc="08E80F8A">
      <w:numFmt w:val="bullet"/>
      <w:lvlText w:val="•"/>
      <w:lvlJc w:val="left"/>
      <w:pPr>
        <w:ind w:left="-2522" w:hanging="1317"/>
      </w:pPr>
      <w:rPr>
        <w:rFonts w:hint="default"/>
        <w:lang w:val="vi" w:eastAsia="en-US" w:bidi="ar-SA"/>
      </w:rPr>
    </w:lvl>
    <w:lvl w:ilvl="8" w:tplc="7C9CF0F2">
      <w:numFmt w:val="bullet"/>
      <w:lvlText w:val="•"/>
      <w:lvlJc w:val="left"/>
      <w:pPr>
        <w:ind w:left="-3582" w:hanging="1317"/>
      </w:pPr>
      <w:rPr>
        <w:rFonts w:hint="default"/>
        <w:lang w:val="vi" w:eastAsia="en-US" w:bidi="ar-SA"/>
      </w:rPr>
    </w:lvl>
  </w:abstractNum>
  <w:num w:numId="1" w16cid:durableId="22244641">
    <w:abstractNumId w:val="12"/>
  </w:num>
  <w:num w:numId="2" w16cid:durableId="845556306">
    <w:abstractNumId w:val="8"/>
  </w:num>
  <w:num w:numId="3" w16cid:durableId="392896887">
    <w:abstractNumId w:val="1"/>
  </w:num>
  <w:num w:numId="4" w16cid:durableId="174466500">
    <w:abstractNumId w:val="5"/>
  </w:num>
  <w:num w:numId="5" w16cid:durableId="1364090014">
    <w:abstractNumId w:val="18"/>
  </w:num>
  <w:num w:numId="6" w16cid:durableId="1210189760">
    <w:abstractNumId w:val="22"/>
  </w:num>
  <w:num w:numId="7" w16cid:durableId="1918128647">
    <w:abstractNumId w:val="13"/>
  </w:num>
  <w:num w:numId="8" w16cid:durableId="2137481451">
    <w:abstractNumId w:val="14"/>
  </w:num>
  <w:num w:numId="9" w16cid:durableId="411393106">
    <w:abstractNumId w:val="6"/>
  </w:num>
  <w:num w:numId="10" w16cid:durableId="907499732">
    <w:abstractNumId w:val="21"/>
  </w:num>
  <w:num w:numId="11" w16cid:durableId="1583374610">
    <w:abstractNumId w:val="17"/>
  </w:num>
  <w:num w:numId="12" w16cid:durableId="341132613">
    <w:abstractNumId w:val="11"/>
  </w:num>
  <w:num w:numId="13" w16cid:durableId="982003492">
    <w:abstractNumId w:val="19"/>
  </w:num>
  <w:num w:numId="14" w16cid:durableId="414519734">
    <w:abstractNumId w:val="0"/>
  </w:num>
  <w:num w:numId="15" w16cid:durableId="22677874">
    <w:abstractNumId w:val="10"/>
  </w:num>
  <w:num w:numId="16" w16cid:durableId="763066449">
    <w:abstractNumId w:val="7"/>
  </w:num>
  <w:num w:numId="17" w16cid:durableId="1589079653">
    <w:abstractNumId w:val="20"/>
  </w:num>
  <w:num w:numId="18" w16cid:durableId="2014410772">
    <w:abstractNumId w:val="16"/>
  </w:num>
  <w:num w:numId="19" w16cid:durableId="227231928">
    <w:abstractNumId w:val="3"/>
  </w:num>
  <w:num w:numId="20" w16cid:durableId="198324973">
    <w:abstractNumId w:val="4"/>
  </w:num>
  <w:num w:numId="21" w16cid:durableId="1052656483">
    <w:abstractNumId w:val="9"/>
  </w:num>
  <w:num w:numId="22" w16cid:durableId="2133208237">
    <w:abstractNumId w:val="15"/>
  </w:num>
  <w:num w:numId="23" w16cid:durableId="1175539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B7"/>
    <w:rsid w:val="00027C69"/>
    <w:rsid w:val="00033A25"/>
    <w:rsid w:val="00044DB9"/>
    <w:rsid w:val="00044DE9"/>
    <w:rsid w:val="000477AD"/>
    <w:rsid w:val="00056218"/>
    <w:rsid w:val="00057296"/>
    <w:rsid w:val="00063D24"/>
    <w:rsid w:val="00067AF2"/>
    <w:rsid w:val="000745FB"/>
    <w:rsid w:val="00080821"/>
    <w:rsid w:val="000915A0"/>
    <w:rsid w:val="00094FE9"/>
    <w:rsid w:val="00097785"/>
    <w:rsid w:val="000A20CD"/>
    <w:rsid w:val="000A43FC"/>
    <w:rsid w:val="000B3292"/>
    <w:rsid w:val="000B5931"/>
    <w:rsid w:val="000B7B20"/>
    <w:rsid w:val="000C5A45"/>
    <w:rsid w:val="000C76E9"/>
    <w:rsid w:val="000D11C2"/>
    <w:rsid w:val="000E0D6E"/>
    <w:rsid w:val="000E36B9"/>
    <w:rsid w:val="000E3DC7"/>
    <w:rsid w:val="00101A10"/>
    <w:rsid w:val="00102E88"/>
    <w:rsid w:val="00113604"/>
    <w:rsid w:val="00123070"/>
    <w:rsid w:val="0012408C"/>
    <w:rsid w:val="00125DDF"/>
    <w:rsid w:val="00125F85"/>
    <w:rsid w:val="00137362"/>
    <w:rsid w:val="00142B5E"/>
    <w:rsid w:val="00142E5D"/>
    <w:rsid w:val="00145928"/>
    <w:rsid w:val="00150FA6"/>
    <w:rsid w:val="00155089"/>
    <w:rsid w:val="0016484E"/>
    <w:rsid w:val="0016496F"/>
    <w:rsid w:val="00166C62"/>
    <w:rsid w:val="00167257"/>
    <w:rsid w:val="00173B8B"/>
    <w:rsid w:val="00174415"/>
    <w:rsid w:val="00176FF2"/>
    <w:rsid w:val="00180D92"/>
    <w:rsid w:val="0018212B"/>
    <w:rsid w:val="00191FC3"/>
    <w:rsid w:val="001A2ED3"/>
    <w:rsid w:val="001A326F"/>
    <w:rsid w:val="001A434B"/>
    <w:rsid w:val="001B1F96"/>
    <w:rsid w:val="001B2E03"/>
    <w:rsid w:val="001B794F"/>
    <w:rsid w:val="001C26B6"/>
    <w:rsid w:val="001C3267"/>
    <w:rsid w:val="001C6D24"/>
    <w:rsid w:val="001C7290"/>
    <w:rsid w:val="001D1D1E"/>
    <w:rsid w:val="001D23BF"/>
    <w:rsid w:val="001D2E63"/>
    <w:rsid w:val="001E394D"/>
    <w:rsid w:val="001F2327"/>
    <w:rsid w:val="001F2AC7"/>
    <w:rsid w:val="001F2DC8"/>
    <w:rsid w:val="001F38FF"/>
    <w:rsid w:val="001F62D5"/>
    <w:rsid w:val="002050F0"/>
    <w:rsid w:val="00213B90"/>
    <w:rsid w:val="002157B2"/>
    <w:rsid w:val="00221657"/>
    <w:rsid w:val="0022205B"/>
    <w:rsid w:val="00231A56"/>
    <w:rsid w:val="002321F4"/>
    <w:rsid w:val="00234143"/>
    <w:rsid w:val="00241A9F"/>
    <w:rsid w:val="00242261"/>
    <w:rsid w:val="00242ABA"/>
    <w:rsid w:val="00242C6D"/>
    <w:rsid w:val="00242FA6"/>
    <w:rsid w:val="0024340A"/>
    <w:rsid w:val="00243B43"/>
    <w:rsid w:val="002476E9"/>
    <w:rsid w:val="00247F11"/>
    <w:rsid w:val="00251086"/>
    <w:rsid w:val="00263A81"/>
    <w:rsid w:val="00267B94"/>
    <w:rsid w:val="00273F13"/>
    <w:rsid w:val="00274A35"/>
    <w:rsid w:val="00281964"/>
    <w:rsid w:val="00281D5C"/>
    <w:rsid w:val="00283AE1"/>
    <w:rsid w:val="00285092"/>
    <w:rsid w:val="0029130F"/>
    <w:rsid w:val="002A161E"/>
    <w:rsid w:val="002A1802"/>
    <w:rsid w:val="002A4A79"/>
    <w:rsid w:val="002A4C6F"/>
    <w:rsid w:val="002B2B5F"/>
    <w:rsid w:val="002B79AC"/>
    <w:rsid w:val="002C0C61"/>
    <w:rsid w:val="002C115F"/>
    <w:rsid w:val="002C2AE1"/>
    <w:rsid w:val="002C4365"/>
    <w:rsid w:val="002C5448"/>
    <w:rsid w:val="002D1A5D"/>
    <w:rsid w:val="002E2040"/>
    <w:rsid w:val="002E364A"/>
    <w:rsid w:val="002F09F6"/>
    <w:rsid w:val="002F33EE"/>
    <w:rsid w:val="00300AE1"/>
    <w:rsid w:val="00305D0E"/>
    <w:rsid w:val="003228B0"/>
    <w:rsid w:val="0032300F"/>
    <w:rsid w:val="0032448E"/>
    <w:rsid w:val="003254F7"/>
    <w:rsid w:val="0033070B"/>
    <w:rsid w:val="003319E5"/>
    <w:rsid w:val="00340DCB"/>
    <w:rsid w:val="003420F3"/>
    <w:rsid w:val="00342E8A"/>
    <w:rsid w:val="00347198"/>
    <w:rsid w:val="003559F8"/>
    <w:rsid w:val="0035734A"/>
    <w:rsid w:val="00361D8D"/>
    <w:rsid w:val="00366935"/>
    <w:rsid w:val="00377E6B"/>
    <w:rsid w:val="0038644C"/>
    <w:rsid w:val="00393B66"/>
    <w:rsid w:val="0039724D"/>
    <w:rsid w:val="003B3550"/>
    <w:rsid w:val="003B5DAF"/>
    <w:rsid w:val="003C09C8"/>
    <w:rsid w:val="003C1D4A"/>
    <w:rsid w:val="003D1658"/>
    <w:rsid w:val="003D51E5"/>
    <w:rsid w:val="003D6F57"/>
    <w:rsid w:val="003E0DF5"/>
    <w:rsid w:val="003F7978"/>
    <w:rsid w:val="00410298"/>
    <w:rsid w:val="00415E92"/>
    <w:rsid w:val="004247D0"/>
    <w:rsid w:val="004348EB"/>
    <w:rsid w:val="00434E5B"/>
    <w:rsid w:val="00435A1F"/>
    <w:rsid w:val="004524D5"/>
    <w:rsid w:val="004570E6"/>
    <w:rsid w:val="00460189"/>
    <w:rsid w:val="0047128F"/>
    <w:rsid w:val="004827B7"/>
    <w:rsid w:val="00482D29"/>
    <w:rsid w:val="0048625B"/>
    <w:rsid w:val="004A2AE0"/>
    <w:rsid w:val="004B003D"/>
    <w:rsid w:val="004B048A"/>
    <w:rsid w:val="004B663B"/>
    <w:rsid w:val="004D56EE"/>
    <w:rsid w:val="004E4992"/>
    <w:rsid w:val="004F37B2"/>
    <w:rsid w:val="00500DCD"/>
    <w:rsid w:val="005108F6"/>
    <w:rsid w:val="0051150F"/>
    <w:rsid w:val="00511E55"/>
    <w:rsid w:val="00517CDB"/>
    <w:rsid w:val="00527699"/>
    <w:rsid w:val="00531424"/>
    <w:rsid w:val="00533F1F"/>
    <w:rsid w:val="005343F5"/>
    <w:rsid w:val="00541B96"/>
    <w:rsid w:val="005450FE"/>
    <w:rsid w:val="005517C5"/>
    <w:rsid w:val="00551C6E"/>
    <w:rsid w:val="0055407E"/>
    <w:rsid w:val="005551AF"/>
    <w:rsid w:val="00560AAB"/>
    <w:rsid w:val="0057074A"/>
    <w:rsid w:val="00574741"/>
    <w:rsid w:val="00586217"/>
    <w:rsid w:val="005A17A1"/>
    <w:rsid w:val="005A2BE0"/>
    <w:rsid w:val="005B3848"/>
    <w:rsid w:val="005C20BC"/>
    <w:rsid w:val="005C522B"/>
    <w:rsid w:val="005C53F8"/>
    <w:rsid w:val="005C6740"/>
    <w:rsid w:val="005D374C"/>
    <w:rsid w:val="005E3D34"/>
    <w:rsid w:val="005E7BFD"/>
    <w:rsid w:val="005F0567"/>
    <w:rsid w:val="005F32EA"/>
    <w:rsid w:val="006009D7"/>
    <w:rsid w:val="006159B1"/>
    <w:rsid w:val="00625F85"/>
    <w:rsid w:val="00630F74"/>
    <w:rsid w:val="00633027"/>
    <w:rsid w:val="00633C12"/>
    <w:rsid w:val="006364E5"/>
    <w:rsid w:val="006457F0"/>
    <w:rsid w:val="00647509"/>
    <w:rsid w:val="00651B81"/>
    <w:rsid w:val="00655765"/>
    <w:rsid w:val="006572DC"/>
    <w:rsid w:val="006627F9"/>
    <w:rsid w:val="00662C02"/>
    <w:rsid w:val="00671155"/>
    <w:rsid w:val="0067732A"/>
    <w:rsid w:val="006908EA"/>
    <w:rsid w:val="0069113D"/>
    <w:rsid w:val="0069146A"/>
    <w:rsid w:val="006923C8"/>
    <w:rsid w:val="006C3F41"/>
    <w:rsid w:val="006E224F"/>
    <w:rsid w:val="006F5302"/>
    <w:rsid w:val="00715894"/>
    <w:rsid w:val="00722F52"/>
    <w:rsid w:val="00723BA9"/>
    <w:rsid w:val="00750752"/>
    <w:rsid w:val="00751D7E"/>
    <w:rsid w:val="00754DB4"/>
    <w:rsid w:val="00770A24"/>
    <w:rsid w:val="00770FC4"/>
    <w:rsid w:val="00795826"/>
    <w:rsid w:val="0079702B"/>
    <w:rsid w:val="0079754D"/>
    <w:rsid w:val="007A16DD"/>
    <w:rsid w:val="007A3451"/>
    <w:rsid w:val="007A6FE1"/>
    <w:rsid w:val="007A7270"/>
    <w:rsid w:val="007B060C"/>
    <w:rsid w:val="007B2988"/>
    <w:rsid w:val="007C2A37"/>
    <w:rsid w:val="007C7A9D"/>
    <w:rsid w:val="007D691F"/>
    <w:rsid w:val="007E14F0"/>
    <w:rsid w:val="007E6D0A"/>
    <w:rsid w:val="007F6E80"/>
    <w:rsid w:val="00801EA8"/>
    <w:rsid w:val="008072B1"/>
    <w:rsid w:val="00826309"/>
    <w:rsid w:val="00833328"/>
    <w:rsid w:val="0085307E"/>
    <w:rsid w:val="00853F90"/>
    <w:rsid w:val="00856A6B"/>
    <w:rsid w:val="0087376E"/>
    <w:rsid w:val="008765DA"/>
    <w:rsid w:val="00881B68"/>
    <w:rsid w:val="00886AD5"/>
    <w:rsid w:val="008A014A"/>
    <w:rsid w:val="008A4463"/>
    <w:rsid w:val="008A5474"/>
    <w:rsid w:val="008A5719"/>
    <w:rsid w:val="008A66F2"/>
    <w:rsid w:val="008A765A"/>
    <w:rsid w:val="008B5576"/>
    <w:rsid w:val="008C2D13"/>
    <w:rsid w:val="008D7DC5"/>
    <w:rsid w:val="008E07CC"/>
    <w:rsid w:val="009145CB"/>
    <w:rsid w:val="00923B08"/>
    <w:rsid w:val="0093287E"/>
    <w:rsid w:val="00940A7F"/>
    <w:rsid w:val="00952507"/>
    <w:rsid w:val="00953452"/>
    <w:rsid w:val="00955079"/>
    <w:rsid w:val="009569FA"/>
    <w:rsid w:val="00956DF3"/>
    <w:rsid w:val="00961B18"/>
    <w:rsid w:val="009665ED"/>
    <w:rsid w:val="0097002B"/>
    <w:rsid w:val="00974E6D"/>
    <w:rsid w:val="0097584D"/>
    <w:rsid w:val="00976CBC"/>
    <w:rsid w:val="009A062C"/>
    <w:rsid w:val="009A269F"/>
    <w:rsid w:val="009A4292"/>
    <w:rsid w:val="009B7A11"/>
    <w:rsid w:val="009E0F2D"/>
    <w:rsid w:val="009E6A5D"/>
    <w:rsid w:val="009F16B7"/>
    <w:rsid w:val="009F793C"/>
    <w:rsid w:val="00A03A64"/>
    <w:rsid w:val="00A0793E"/>
    <w:rsid w:val="00A10EEB"/>
    <w:rsid w:val="00A1147E"/>
    <w:rsid w:val="00A11945"/>
    <w:rsid w:val="00A16132"/>
    <w:rsid w:val="00A16B2A"/>
    <w:rsid w:val="00A2576D"/>
    <w:rsid w:val="00A277B7"/>
    <w:rsid w:val="00A35575"/>
    <w:rsid w:val="00A4150C"/>
    <w:rsid w:val="00A425BC"/>
    <w:rsid w:val="00A444D2"/>
    <w:rsid w:val="00A51A3F"/>
    <w:rsid w:val="00A6082F"/>
    <w:rsid w:val="00A830E0"/>
    <w:rsid w:val="00A843E7"/>
    <w:rsid w:val="00A94740"/>
    <w:rsid w:val="00A94F47"/>
    <w:rsid w:val="00AA23E9"/>
    <w:rsid w:val="00AA79FB"/>
    <w:rsid w:val="00AC272B"/>
    <w:rsid w:val="00AC3E93"/>
    <w:rsid w:val="00AC5341"/>
    <w:rsid w:val="00AD5A27"/>
    <w:rsid w:val="00AE2BC8"/>
    <w:rsid w:val="00AF59E2"/>
    <w:rsid w:val="00AF79D3"/>
    <w:rsid w:val="00B01F4C"/>
    <w:rsid w:val="00B0568B"/>
    <w:rsid w:val="00B1588E"/>
    <w:rsid w:val="00B20C48"/>
    <w:rsid w:val="00B22FD7"/>
    <w:rsid w:val="00B357FD"/>
    <w:rsid w:val="00B3776D"/>
    <w:rsid w:val="00B45B20"/>
    <w:rsid w:val="00B63B89"/>
    <w:rsid w:val="00B669B6"/>
    <w:rsid w:val="00B777DB"/>
    <w:rsid w:val="00B85F3D"/>
    <w:rsid w:val="00BA5A17"/>
    <w:rsid w:val="00BA5B4C"/>
    <w:rsid w:val="00BA756B"/>
    <w:rsid w:val="00BB0F37"/>
    <w:rsid w:val="00BB1938"/>
    <w:rsid w:val="00BB2905"/>
    <w:rsid w:val="00BC20E0"/>
    <w:rsid w:val="00BD34C4"/>
    <w:rsid w:val="00BD50B1"/>
    <w:rsid w:val="00BD59F3"/>
    <w:rsid w:val="00BE5A4F"/>
    <w:rsid w:val="00BF7852"/>
    <w:rsid w:val="00C14201"/>
    <w:rsid w:val="00C1616D"/>
    <w:rsid w:val="00C22BF1"/>
    <w:rsid w:val="00C23283"/>
    <w:rsid w:val="00C37F17"/>
    <w:rsid w:val="00C4176D"/>
    <w:rsid w:val="00C430C8"/>
    <w:rsid w:val="00C70FFD"/>
    <w:rsid w:val="00C71E6F"/>
    <w:rsid w:val="00C7206E"/>
    <w:rsid w:val="00C74A18"/>
    <w:rsid w:val="00C94A7C"/>
    <w:rsid w:val="00CA49E2"/>
    <w:rsid w:val="00CA6CCF"/>
    <w:rsid w:val="00CB6A97"/>
    <w:rsid w:val="00CD1C48"/>
    <w:rsid w:val="00CD3246"/>
    <w:rsid w:val="00CD71E9"/>
    <w:rsid w:val="00CE26E9"/>
    <w:rsid w:val="00CF4F92"/>
    <w:rsid w:val="00D07E4A"/>
    <w:rsid w:val="00D2786C"/>
    <w:rsid w:val="00D31E27"/>
    <w:rsid w:val="00D44ADD"/>
    <w:rsid w:val="00D60968"/>
    <w:rsid w:val="00D6185C"/>
    <w:rsid w:val="00D76D3E"/>
    <w:rsid w:val="00D76FBD"/>
    <w:rsid w:val="00D81138"/>
    <w:rsid w:val="00D83FA1"/>
    <w:rsid w:val="00D8627B"/>
    <w:rsid w:val="00D86480"/>
    <w:rsid w:val="00D92031"/>
    <w:rsid w:val="00DA4A78"/>
    <w:rsid w:val="00DA6A4B"/>
    <w:rsid w:val="00DC2FB8"/>
    <w:rsid w:val="00DC4C4E"/>
    <w:rsid w:val="00DF6A8B"/>
    <w:rsid w:val="00E03A18"/>
    <w:rsid w:val="00E04CF0"/>
    <w:rsid w:val="00E12A0D"/>
    <w:rsid w:val="00E13FD1"/>
    <w:rsid w:val="00E3055D"/>
    <w:rsid w:val="00E4099F"/>
    <w:rsid w:val="00E409D8"/>
    <w:rsid w:val="00E45397"/>
    <w:rsid w:val="00E454F0"/>
    <w:rsid w:val="00E5503E"/>
    <w:rsid w:val="00E5707A"/>
    <w:rsid w:val="00E63E5E"/>
    <w:rsid w:val="00E661A7"/>
    <w:rsid w:val="00E72ACE"/>
    <w:rsid w:val="00E771AF"/>
    <w:rsid w:val="00E802E3"/>
    <w:rsid w:val="00E8067B"/>
    <w:rsid w:val="00E83DB6"/>
    <w:rsid w:val="00E84900"/>
    <w:rsid w:val="00E85393"/>
    <w:rsid w:val="00E9184F"/>
    <w:rsid w:val="00E9583F"/>
    <w:rsid w:val="00EA4A28"/>
    <w:rsid w:val="00EA6F25"/>
    <w:rsid w:val="00EB4EFA"/>
    <w:rsid w:val="00EC3801"/>
    <w:rsid w:val="00EC7788"/>
    <w:rsid w:val="00ED09B3"/>
    <w:rsid w:val="00ED6B32"/>
    <w:rsid w:val="00EE75A6"/>
    <w:rsid w:val="00F20A80"/>
    <w:rsid w:val="00F27319"/>
    <w:rsid w:val="00F35B91"/>
    <w:rsid w:val="00F405F5"/>
    <w:rsid w:val="00F40AD5"/>
    <w:rsid w:val="00F441EF"/>
    <w:rsid w:val="00F44CBA"/>
    <w:rsid w:val="00F45B7C"/>
    <w:rsid w:val="00F508A3"/>
    <w:rsid w:val="00F538F7"/>
    <w:rsid w:val="00F61A18"/>
    <w:rsid w:val="00F63355"/>
    <w:rsid w:val="00F66993"/>
    <w:rsid w:val="00F67B87"/>
    <w:rsid w:val="00F67D11"/>
    <w:rsid w:val="00F7354D"/>
    <w:rsid w:val="00F75C2F"/>
    <w:rsid w:val="00F76F04"/>
    <w:rsid w:val="00F83EA0"/>
    <w:rsid w:val="00FA423B"/>
    <w:rsid w:val="00FA6C57"/>
    <w:rsid w:val="00FB0BF3"/>
    <w:rsid w:val="00FC553A"/>
    <w:rsid w:val="00FD0AC5"/>
    <w:rsid w:val="00FD214E"/>
    <w:rsid w:val="00FD7897"/>
    <w:rsid w:val="00FE016C"/>
    <w:rsid w:val="00FE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EBDBF"/>
  <w15:docId w15:val="{957E55B0-122E-4D6A-AEF8-531CF6F6C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Cambria"/>
        <w:sz w:val="26"/>
        <w:szCs w:val="24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70"/>
      <w:ind w:left="676" w:hanging="448"/>
      <w:outlineLvl w:val="0"/>
    </w:pPr>
    <w:rPr>
      <w:b/>
      <w:bCs/>
      <w:sz w:val="24"/>
    </w:rPr>
  </w:style>
  <w:style w:type="paragraph" w:styleId="Heading2">
    <w:name w:val="heading 2"/>
    <w:basedOn w:val="Normal"/>
    <w:uiPriority w:val="9"/>
    <w:unhideWhenUsed/>
    <w:qFormat/>
    <w:pPr>
      <w:spacing w:before="161"/>
      <w:ind w:left="228"/>
      <w:outlineLvl w:val="1"/>
    </w:pPr>
    <w:rPr>
      <w:b/>
      <w:b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61"/>
      <w:ind w:left="403" w:hanging="327"/>
    </w:pPr>
    <w:rPr>
      <w:sz w:val="24"/>
    </w:rPr>
  </w:style>
  <w:style w:type="paragraph" w:styleId="TOC2">
    <w:name w:val="toc 2"/>
    <w:basedOn w:val="Normal"/>
    <w:uiPriority w:val="1"/>
    <w:qFormat/>
    <w:pPr>
      <w:spacing w:before="165"/>
      <w:ind w:left="701" w:hanging="233"/>
    </w:pPr>
    <w:rPr>
      <w:sz w:val="24"/>
    </w:rPr>
  </w:style>
  <w:style w:type="paragraph" w:styleId="TOC3">
    <w:name w:val="toc 3"/>
    <w:basedOn w:val="Normal"/>
    <w:uiPriority w:val="1"/>
    <w:qFormat/>
    <w:pPr>
      <w:spacing w:before="160"/>
      <w:ind w:left="1123" w:hanging="415"/>
    </w:pPr>
    <w:rPr>
      <w:sz w:val="24"/>
    </w:rPr>
  </w:style>
  <w:style w:type="paragraph" w:styleId="TOC4">
    <w:name w:val="toc 4"/>
    <w:basedOn w:val="Normal"/>
    <w:uiPriority w:val="1"/>
    <w:qFormat/>
    <w:pPr>
      <w:spacing w:before="161"/>
      <w:ind w:left="1123" w:hanging="415"/>
    </w:pPr>
    <w:rPr>
      <w:sz w:val="24"/>
    </w:rPr>
  </w:style>
  <w:style w:type="paragraph" w:styleId="TOC5">
    <w:name w:val="toc 5"/>
    <w:basedOn w:val="Normal"/>
    <w:uiPriority w:val="1"/>
    <w:qFormat/>
    <w:pPr>
      <w:spacing w:before="165"/>
      <w:ind w:left="1544" w:hanging="596"/>
    </w:pPr>
    <w:rPr>
      <w:sz w:val="24"/>
    </w:rPr>
  </w:style>
  <w:style w:type="paragraph" w:styleId="BodyText">
    <w:name w:val="Body Text"/>
    <w:basedOn w:val="Normal"/>
    <w:uiPriority w:val="1"/>
    <w:qFormat/>
    <w:pPr>
      <w:ind w:left="228"/>
    </w:pPr>
    <w:rPr>
      <w:sz w:val="24"/>
    </w:rPr>
  </w:style>
  <w:style w:type="paragraph" w:styleId="ListParagraph">
    <w:name w:val="List Paragraph"/>
    <w:basedOn w:val="Normal"/>
    <w:uiPriority w:val="1"/>
    <w:qFormat/>
    <w:pPr>
      <w:spacing w:before="161"/>
      <w:ind w:left="948" w:hanging="360"/>
    </w:pPr>
  </w:style>
  <w:style w:type="paragraph" w:customStyle="1" w:styleId="TableParagraph">
    <w:name w:val="Table Paragraph"/>
    <w:basedOn w:val="Normal"/>
    <w:uiPriority w:val="1"/>
    <w:qFormat/>
    <w:pPr>
      <w:spacing w:before="122"/>
      <w:ind w:left="105"/>
    </w:pPr>
  </w:style>
  <w:style w:type="paragraph" w:styleId="Header">
    <w:name w:val="header"/>
    <w:basedOn w:val="Normal"/>
    <w:link w:val="HeaderChar"/>
    <w:uiPriority w:val="99"/>
    <w:unhideWhenUsed/>
    <w:rsid w:val="005A17A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17A1"/>
    <w:rPr>
      <w:rFonts w:ascii="Cambria" w:eastAsia="Cambria" w:hAnsi="Cambria" w:cs="Cambria"/>
      <w:lang w:val="vi"/>
    </w:rPr>
  </w:style>
  <w:style w:type="paragraph" w:styleId="Footer">
    <w:name w:val="footer"/>
    <w:basedOn w:val="Normal"/>
    <w:link w:val="FooterChar"/>
    <w:uiPriority w:val="99"/>
    <w:unhideWhenUsed/>
    <w:rsid w:val="005A17A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17A1"/>
    <w:rPr>
      <w:rFonts w:ascii="Cambria" w:eastAsia="Cambria" w:hAnsi="Cambria" w:cs="Cambria"/>
      <w:lang w:val="vi"/>
    </w:rPr>
  </w:style>
  <w:style w:type="table" w:styleId="TableGrid">
    <w:name w:val="Table Grid"/>
    <w:basedOn w:val="TableNormal"/>
    <w:uiPriority w:val="39"/>
    <w:rsid w:val="00CA6C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A830E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3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jpe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hyperlink" Target="https://www.kaggle.com/datasets/pravenderchand/global-super-store-analysis-using-power-bi?select=Global+Superstore+Data.csv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jpe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jp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jpe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jp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jpeg"/><Relationship Id="rId183" Type="http://schemas.openxmlformats.org/officeDocument/2006/relationships/image" Target="media/image174.png"/><Relationship Id="rId218" Type="http://schemas.openxmlformats.org/officeDocument/2006/relationships/image" Target="media/image209.jpeg"/><Relationship Id="rId239" Type="http://schemas.openxmlformats.org/officeDocument/2006/relationships/image" Target="media/image23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jpeg"/><Relationship Id="rId208" Type="http://schemas.openxmlformats.org/officeDocument/2006/relationships/image" Target="media/image199.PNG"/><Relationship Id="rId229" Type="http://schemas.openxmlformats.org/officeDocument/2006/relationships/image" Target="media/image220.jpeg"/><Relationship Id="rId240" Type="http://schemas.openxmlformats.org/officeDocument/2006/relationships/fontTable" Target="fontTable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jpeg"/><Relationship Id="rId220" Type="http://schemas.openxmlformats.org/officeDocument/2006/relationships/image" Target="media/image211.PNG"/><Relationship Id="rId241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jpe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jpe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jpe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jpe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jpeg"/><Relationship Id="rId201" Type="http://schemas.openxmlformats.org/officeDocument/2006/relationships/image" Target="media/image192.jpe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jpeg"/><Relationship Id="rId223" Type="http://schemas.openxmlformats.org/officeDocument/2006/relationships/image" Target="media/image21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jpe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jpeg"/><Relationship Id="rId19" Type="http://schemas.openxmlformats.org/officeDocument/2006/relationships/image" Target="media/image10.png"/><Relationship Id="rId224" Type="http://schemas.openxmlformats.org/officeDocument/2006/relationships/image" Target="media/image215.jpe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95F9DD-62AF-48B5-BBA5-8C4BA2DA9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116</Pages>
  <Words>5284</Words>
  <Characters>30124</Characters>
  <Application>Microsoft Office Word</Application>
  <DocSecurity>0</DocSecurity>
  <Lines>251</Lines>
  <Paragraphs>70</Paragraphs>
  <ScaleCrop>false</ScaleCrop>
  <Company/>
  <LinksUpToDate>false</LinksUpToDate>
  <CharactersWithSpaces>35338</CharactersWithSpaces>
  <SharedDoc>false</SharedDoc>
  <HLinks>
    <vt:vector size="546" baseType="variant">
      <vt:variant>
        <vt:i4>5767182</vt:i4>
      </vt:variant>
      <vt:variant>
        <vt:i4>270</vt:i4>
      </vt:variant>
      <vt:variant>
        <vt:i4>0</vt:i4>
      </vt:variant>
      <vt:variant>
        <vt:i4>5</vt:i4>
      </vt:variant>
      <vt:variant>
        <vt:lpwstr>https://data.world/vikas-0731/global-super-store</vt:lpwstr>
      </vt:variant>
      <vt:variant>
        <vt:lpwstr/>
      </vt:variant>
      <vt:variant>
        <vt:i4>2752593</vt:i4>
      </vt:variant>
      <vt:variant>
        <vt:i4>267</vt:i4>
      </vt:variant>
      <vt:variant>
        <vt:i4>0</vt:i4>
      </vt:variant>
      <vt:variant>
        <vt:i4>5</vt:i4>
      </vt:variant>
      <vt:variant>
        <vt:lpwstr/>
      </vt:variant>
      <vt:variant>
        <vt:lpwstr>_bookmark83</vt:lpwstr>
      </vt:variant>
      <vt:variant>
        <vt:i4>2752593</vt:i4>
      </vt:variant>
      <vt:variant>
        <vt:i4>264</vt:i4>
      </vt:variant>
      <vt:variant>
        <vt:i4>0</vt:i4>
      </vt:variant>
      <vt:variant>
        <vt:i4>5</vt:i4>
      </vt:variant>
      <vt:variant>
        <vt:lpwstr/>
      </vt:variant>
      <vt:variant>
        <vt:lpwstr>_bookmark82</vt:lpwstr>
      </vt:variant>
      <vt:variant>
        <vt:i4>2752593</vt:i4>
      </vt:variant>
      <vt:variant>
        <vt:i4>261</vt:i4>
      </vt:variant>
      <vt:variant>
        <vt:i4>0</vt:i4>
      </vt:variant>
      <vt:variant>
        <vt:i4>5</vt:i4>
      </vt:variant>
      <vt:variant>
        <vt:lpwstr/>
      </vt:variant>
      <vt:variant>
        <vt:lpwstr>_bookmark82</vt:lpwstr>
      </vt:variant>
      <vt:variant>
        <vt:i4>2752593</vt:i4>
      </vt:variant>
      <vt:variant>
        <vt:i4>258</vt:i4>
      </vt:variant>
      <vt:variant>
        <vt:i4>0</vt:i4>
      </vt:variant>
      <vt:variant>
        <vt:i4>5</vt:i4>
      </vt:variant>
      <vt:variant>
        <vt:lpwstr/>
      </vt:variant>
      <vt:variant>
        <vt:lpwstr>_bookmark81</vt:lpwstr>
      </vt:variant>
      <vt:variant>
        <vt:i4>2752593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_bookmark80</vt:lpwstr>
      </vt:variant>
      <vt:variant>
        <vt:i4>2424913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_bookmark79</vt:lpwstr>
      </vt:variant>
      <vt:variant>
        <vt:i4>2424913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_bookmark78</vt:lpwstr>
      </vt:variant>
      <vt:variant>
        <vt:i4>2424913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_bookmark77</vt:lpwstr>
      </vt:variant>
      <vt:variant>
        <vt:i4>2424913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_bookmark76</vt:lpwstr>
      </vt:variant>
      <vt:variant>
        <vt:i4>2424913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_bookmark75</vt:lpwstr>
      </vt:variant>
      <vt:variant>
        <vt:i4>2424913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_bookmark74</vt:lpwstr>
      </vt:variant>
      <vt:variant>
        <vt:i4>2424913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_bookmark73</vt:lpwstr>
      </vt:variant>
      <vt:variant>
        <vt:i4>2424913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_bookmark72</vt:lpwstr>
      </vt:variant>
      <vt:variant>
        <vt:i4>2424913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_bookmark71</vt:lpwstr>
      </vt:variant>
      <vt:variant>
        <vt:i4>2424913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_bookmark71</vt:lpwstr>
      </vt:variant>
      <vt:variant>
        <vt:i4>2424913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_bookmark70</vt:lpwstr>
      </vt:variant>
      <vt:variant>
        <vt:i4>2359377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_bookmark69</vt:lpwstr>
      </vt:variant>
      <vt:variant>
        <vt:i4>2359377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_bookmark68</vt:lpwstr>
      </vt:variant>
      <vt:variant>
        <vt:i4>2359377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_bookmark67</vt:lpwstr>
      </vt:variant>
      <vt:variant>
        <vt:i4>2359377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_bookmark66</vt:lpwstr>
      </vt:variant>
      <vt:variant>
        <vt:i4>2359377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_bookmark65</vt:lpwstr>
      </vt:variant>
      <vt:variant>
        <vt:i4>2359377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2359377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_bookmark64</vt:lpwstr>
      </vt:variant>
      <vt:variant>
        <vt:i4>2359377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_bookmark63</vt:lpwstr>
      </vt:variant>
      <vt:variant>
        <vt:i4>2359377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_bookmark62</vt:lpwstr>
      </vt:variant>
      <vt:variant>
        <vt:i4>2359377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_bookmark61</vt:lpwstr>
      </vt:variant>
      <vt:variant>
        <vt:i4>2359377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2359377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_bookmark60</vt:lpwstr>
      </vt:variant>
      <vt:variant>
        <vt:i4>2555985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_bookmark59</vt:lpwstr>
      </vt:variant>
      <vt:variant>
        <vt:i4>2555985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_bookmark58</vt:lpwstr>
      </vt:variant>
      <vt:variant>
        <vt:i4>2555985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_bookmark57</vt:lpwstr>
      </vt:variant>
      <vt:variant>
        <vt:i4>2555985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_bookmark56</vt:lpwstr>
      </vt:variant>
      <vt:variant>
        <vt:i4>2555985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_bookmark55</vt:lpwstr>
      </vt:variant>
      <vt:variant>
        <vt:i4>2555985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_bookmark54</vt:lpwstr>
      </vt:variant>
      <vt:variant>
        <vt:i4>2555985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_bookmark53</vt:lpwstr>
      </vt:variant>
      <vt:variant>
        <vt:i4>2555985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_bookmark53</vt:lpwstr>
      </vt:variant>
      <vt:variant>
        <vt:i4>2555985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_bookmark52</vt:lpwstr>
      </vt:variant>
      <vt:variant>
        <vt:i4>2555985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_bookmark51</vt:lpwstr>
      </vt:variant>
      <vt:variant>
        <vt:i4>2555985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_bookmark50</vt:lpwstr>
      </vt:variant>
      <vt:variant>
        <vt:i4>2490449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_bookmark49</vt:lpwstr>
      </vt:variant>
      <vt:variant>
        <vt:i4>2490449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_bookmark49</vt:lpwstr>
      </vt:variant>
      <vt:variant>
        <vt:i4>2490449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_bookmark48</vt:lpwstr>
      </vt:variant>
      <vt:variant>
        <vt:i4>2490449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_bookmark47</vt:lpwstr>
      </vt:variant>
      <vt:variant>
        <vt:i4>2490449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_bookmark46</vt:lpwstr>
      </vt:variant>
      <vt:variant>
        <vt:i4>2490449</vt:i4>
      </vt:variant>
      <vt:variant>
        <vt:i4>135</vt:i4>
      </vt:variant>
      <vt:variant>
        <vt:i4>0</vt:i4>
      </vt:variant>
      <vt:variant>
        <vt:i4>5</vt:i4>
      </vt:variant>
      <vt:variant>
        <vt:lpwstr/>
      </vt:variant>
      <vt:variant>
        <vt:lpwstr>_bookmark45</vt:lpwstr>
      </vt:variant>
      <vt:variant>
        <vt:i4>2490449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_bookmark44</vt:lpwstr>
      </vt:variant>
      <vt:variant>
        <vt:i4>2490449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_bookmark43</vt:lpwstr>
      </vt:variant>
      <vt:variant>
        <vt:i4>2490449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_bookmark42</vt:lpwstr>
      </vt:variant>
      <vt:variant>
        <vt:i4>2490449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_bookmark41</vt:lpwstr>
      </vt:variant>
      <vt:variant>
        <vt:i4>2490449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_bookmark40</vt:lpwstr>
      </vt:variant>
      <vt:variant>
        <vt:i4>2162769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_bookmark39</vt:lpwstr>
      </vt:variant>
      <vt:variant>
        <vt:i4>2162769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_bookmark38</vt:lpwstr>
      </vt:variant>
      <vt:variant>
        <vt:i4>2162769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_bookmark37</vt:lpwstr>
      </vt:variant>
      <vt:variant>
        <vt:i4>2162769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_bookmark36</vt:lpwstr>
      </vt:variant>
      <vt:variant>
        <vt:i4>2162769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_bookmark35</vt:lpwstr>
      </vt:variant>
      <vt:variant>
        <vt:i4>2162769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_bookmark34</vt:lpwstr>
      </vt:variant>
      <vt:variant>
        <vt:i4>2162769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_bookmark33</vt:lpwstr>
      </vt:variant>
      <vt:variant>
        <vt:i4>2162769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_bookmark32</vt:lpwstr>
      </vt:variant>
      <vt:variant>
        <vt:i4>2162769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_bookmark31</vt:lpwstr>
      </vt:variant>
      <vt:variant>
        <vt:i4>2162769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_bookmark30</vt:lpwstr>
      </vt:variant>
      <vt:variant>
        <vt:i4>2097233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_bookmark29</vt:lpwstr>
      </vt:variant>
      <vt:variant>
        <vt:i4>2097233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_bookmark28</vt:lpwstr>
      </vt:variant>
      <vt:variant>
        <vt:i4>2097233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_bookmark27</vt:lpwstr>
      </vt:variant>
      <vt:variant>
        <vt:i4>2097233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_bookmark26</vt:lpwstr>
      </vt:variant>
      <vt:variant>
        <vt:i4>2097233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_bookmark25</vt:lpwstr>
      </vt:variant>
      <vt:variant>
        <vt:i4>2097233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_bookmark24</vt:lpwstr>
      </vt:variant>
      <vt:variant>
        <vt:i4>2097233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_bookmark23</vt:lpwstr>
      </vt:variant>
      <vt:variant>
        <vt:i4>2097233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_bookmark22</vt:lpwstr>
      </vt:variant>
      <vt:variant>
        <vt:i4>2097233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_bookmark21</vt:lpwstr>
      </vt:variant>
      <vt:variant>
        <vt:i4>2097233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_bookmark20</vt:lpwstr>
      </vt:variant>
      <vt:variant>
        <vt:i4>2293841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_bookmark19</vt:lpwstr>
      </vt:variant>
      <vt:variant>
        <vt:i4>2293841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_bookmark18</vt:lpwstr>
      </vt:variant>
      <vt:variant>
        <vt:i4>2293841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_bookmark17</vt:lpwstr>
      </vt:variant>
      <vt:variant>
        <vt:i4>2293841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_bookmark16</vt:lpwstr>
      </vt:variant>
      <vt:variant>
        <vt:i4>2293841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_bookmark15</vt:lpwstr>
      </vt:variant>
      <vt:variant>
        <vt:i4>2293841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_bookmark14</vt:lpwstr>
      </vt:variant>
      <vt:variant>
        <vt:i4>2293841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_bookmark13</vt:lpwstr>
      </vt:variant>
      <vt:variant>
        <vt:i4>2293841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_bookmark12</vt:lpwstr>
      </vt:variant>
      <vt:variant>
        <vt:i4>2293841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_bookmark11</vt:lpwstr>
      </vt:variant>
      <vt:variant>
        <vt:i4>2293841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_bookmark10</vt:lpwstr>
      </vt:variant>
      <vt:variant>
        <vt:i4>2818129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_bookmark9</vt:lpwstr>
      </vt:variant>
      <vt:variant>
        <vt:i4>2752593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_bookmark8</vt:lpwstr>
      </vt:variant>
      <vt:variant>
        <vt:i4>2424913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_bookmark7</vt:lpwstr>
      </vt:variant>
      <vt:variant>
        <vt:i4>2359377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_bookmark6</vt:lpwstr>
      </vt:variant>
      <vt:variant>
        <vt:i4>2555985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_bookmark5</vt:lpwstr>
      </vt:variant>
      <vt:variant>
        <vt:i4>2490449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_bookmark4</vt:lpwstr>
      </vt:variant>
      <vt:variant>
        <vt:i4>2162769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_bookmark3</vt:lpwstr>
      </vt:variant>
      <vt:variant>
        <vt:i4>2097233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_bookmark2</vt:lpwstr>
      </vt:variant>
      <vt:variant>
        <vt:i4>2293841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_bookmark1</vt:lpwstr>
      </vt:variant>
      <vt:variant>
        <vt:i4>2228305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_bookmark0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Đặng Kiến Nam</dc:creator>
  <cp:keywords/>
  <cp:lastModifiedBy>Bùi Đình Triệu</cp:lastModifiedBy>
  <cp:revision>2</cp:revision>
  <dcterms:created xsi:type="dcterms:W3CDTF">2024-07-05T14:49:00Z</dcterms:created>
  <dcterms:modified xsi:type="dcterms:W3CDTF">2024-07-05T14:49:00Z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2024-07-02T00:00:00Z</vt:filetime>
  </property>
  <property fmtid="{D5CDD505-2E9C-101B-9397-08002B2CF9AE}" pid="5" name="Producer">
    <vt:lpwstr>Microsoft® Word for Microsoft 365</vt:lpwstr>
  </property>
</Properties>
</file>